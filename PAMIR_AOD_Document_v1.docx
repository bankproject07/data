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0C4E" w:rsidRDefault="00800C4E">
      <w:pPr>
        <w:ind w:left="720"/>
        <w:jc w:val="center"/>
      </w:pPr>
    </w:p>
    <w:p w:rsidR="00800C4E" w:rsidRDefault="0087608F" w:rsidP="0087608F">
      <w:pPr>
        <w:pStyle w:val="DocumentSubject"/>
        <w:widowControl/>
        <w:tabs>
          <w:tab w:val="left" w:pos="5295"/>
        </w:tabs>
        <w:spacing w:before="720" w:after="240"/>
        <w:rPr>
          <w:b/>
          <w:sz w:val="52"/>
        </w:rPr>
      </w:pPr>
      <w:r>
        <w:rPr>
          <w:b/>
          <w:sz w:val="52"/>
        </w:rPr>
        <w:tab/>
      </w:r>
    </w:p>
    <w:p w:rsidR="00800C4E" w:rsidRDefault="00800C4E">
      <w:pPr>
        <w:pStyle w:val="DocumentSubject"/>
        <w:widowControl/>
        <w:spacing w:before="720" w:after="240"/>
        <w:jc w:val="center"/>
        <w:rPr>
          <w:b/>
          <w:sz w:val="52"/>
        </w:rPr>
      </w:pPr>
    </w:p>
    <w:p w:rsidR="00800C4E" w:rsidRPr="00BA5182" w:rsidRDefault="00275B0D" w:rsidP="00275B0D">
      <w:pPr>
        <w:jc w:val="center"/>
        <w:rPr>
          <w:color w:val="00B050"/>
          <w:sz w:val="48"/>
        </w:rPr>
      </w:pPr>
      <w:r>
        <w:rPr>
          <w:color w:val="00B050"/>
          <w:sz w:val="48"/>
        </w:rPr>
        <w:t>PSA Hermes Transition</w:t>
      </w:r>
    </w:p>
    <w:p w:rsidR="00800C4E" w:rsidRDefault="00800C4E">
      <w:pPr>
        <w:framePr w:w="9360" w:h="144" w:hRule="exact" w:wrap="auto" w:vAnchor="text" w:hAnchor="margin"/>
        <w:shd w:val="solid" w:color="auto" w:fill="auto"/>
        <w:tabs>
          <w:tab w:val="left" w:pos="-720"/>
        </w:tabs>
        <w:rPr>
          <w:sz w:val="36"/>
        </w:rPr>
      </w:pPr>
    </w:p>
    <w:p w:rsidR="00800C4E" w:rsidRDefault="00800C4E">
      <w:pPr>
        <w:tabs>
          <w:tab w:val="left" w:pos="-720"/>
        </w:tabs>
        <w:spacing w:line="1" w:lineRule="exact"/>
        <w:rPr>
          <w:sz w:val="36"/>
        </w:rPr>
      </w:pPr>
    </w:p>
    <w:p w:rsidR="00800C4E" w:rsidRDefault="00800C4E">
      <w:pPr>
        <w:tabs>
          <w:tab w:val="left" w:pos="-720"/>
        </w:tabs>
        <w:rPr>
          <w:sz w:val="36"/>
        </w:rPr>
      </w:pPr>
    </w:p>
    <w:p w:rsidR="00800C4E" w:rsidRDefault="00800C4E" w:rsidP="006C11B2">
      <w:pPr>
        <w:pStyle w:val="EA-CenterHeading"/>
      </w:pPr>
      <w:r>
        <w:t>A</w:t>
      </w:r>
      <w:r w:rsidR="002505F2">
        <w:t>pplication Overview Document</w:t>
      </w:r>
    </w:p>
    <w:p w:rsidR="00800C4E" w:rsidRDefault="00800C4E">
      <w:pPr>
        <w:pStyle w:val="EA-Report"/>
        <w:jc w:val="right"/>
        <w:rPr>
          <w:noProof/>
        </w:rPr>
      </w:pPr>
    </w:p>
    <w:p w:rsidR="00800C4E" w:rsidRDefault="00800C4E">
      <w:pPr>
        <w:pStyle w:val="InfoBlue"/>
      </w:pPr>
      <w:r>
        <w:t>[Note: The following template is provided for use with all ADC systems development projects. Text enclosed in square brackets and displayed in blue italics (style=InfoBlue) is included to provide guidance to the author and should be deleted before publishing the document. A paragraph entered following this style will automatically be set to normal (style=Body Text).]</w:t>
      </w:r>
    </w:p>
    <w:p w:rsidR="00800C4E" w:rsidRDefault="00800C4E">
      <w:pPr>
        <w:pStyle w:val="InfoBlue"/>
      </w:pPr>
      <w:r>
        <w:t>[To customize automatic fields (which display a gray background when selected), select File&gt;Properties and replace the Title, Subject and Company fields with the appropriate information for this document.    After closing the dialog, automatic fields may be updated throughout the document by selecting Edit&gt;Select All (or Ctrl-A) and pressing F9, or simply click on the field and press F9.  This must be done separately for Headers and Footers.  Alt-F9 will toggle between displaying the field names and the field contents.  See Word help for more information on working with fields.</w:t>
      </w:r>
    </w:p>
    <w:p w:rsidR="00800C4E" w:rsidRDefault="00800C4E">
      <w:pPr>
        <w:pStyle w:val="InfoBlue"/>
      </w:pPr>
      <w:r>
        <w:t>The following data is stored in the corresponding fields:</w:t>
      </w:r>
    </w:p>
    <w:p w:rsidR="00800C4E" w:rsidRDefault="00800C4E">
      <w:pPr>
        <w:pStyle w:val="InfoBlue"/>
      </w:pPr>
      <w:r>
        <w:t>Client Name:</w:t>
      </w:r>
      <w:r>
        <w:tab/>
        <w:t>Custom.Client</w:t>
      </w:r>
    </w:p>
    <w:p w:rsidR="00800C4E" w:rsidRDefault="00800C4E">
      <w:pPr>
        <w:pStyle w:val="InfoBlue"/>
      </w:pPr>
      <w:r>
        <w:t>Project Name:</w:t>
      </w:r>
      <w:r>
        <w:tab/>
        <w:t>Custom.Project</w:t>
      </w:r>
    </w:p>
    <w:p w:rsidR="00800C4E" w:rsidRDefault="00800C4E">
      <w:pPr>
        <w:pStyle w:val="InfoBlue"/>
      </w:pPr>
      <w:r>
        <w:t>Author:</w:t>
      </w:r>
      <w:r>
        <w:tab/>
      </w:r>
      <w:r>
        <w:tab/>
        <w:t>Summary.Author</w:t>
      </w:r>
    </w:p>
    <w:p w:rsidR="00800C4E" w:rsidRDefault="00800C4E">
      <w:pPr>
        <w:pStyle w:val="InfoBlue"/>
      </w:pPr>
      <w:r>
        <w:t>Approver</w:t>
      </w:r>
      <w:r>
        <w:tab/>
      </w:r>
      <w:r>
        <w:tab/>
        <w:t>Custom.Checked by</w:t>
      </w:r>
    </w:p>
    <w:p w:rsidR="00800C4E" w:rsidRDefault="00800C4E">
      <w:pPr>
        <w:pStyle w:val="InfoBlue"/>
      </w:pPr>
      <w:r>
        <w:t>Version</w:t>
      </w:r>
      <w:r>
        <w:tab/>
      </w:r>
      <w:r>
        <w:tab/>
        <w:t xml:space="preserve">Custom.Disposition] </w:t>
      </w:r>
    </w:p>
    <w:p w:rsidR="00800C4E" w:rsidRDefault="00800C4E">
      <w:pPr>
        <w:pStyle w:val="BodyText"/>
      </w:pPr>
    </w:p>
    <w:p w:rsidR="00800C4E" w:rsidRDefault="00800C4E">
      <w:pPr>
        <w:sectPr w:rsidR="00800C4E" w:rsidSect="00BB691E">
          <w:headerReference w:type="default" r:id="rId11"/>
          <w:type w:val="nextColumn"/>
          <w:pgSz w:w="11907" w:h="16839" w:code="9"/>
          <w:pgMar w:top="1440" w:right="1440" w:bottom="1440" w:left="1440" w:header="432" w:footer="288" w:gutter="0"/>
          <w:cols w:space="720"/>
          <w:noEndnote/>
          <w:docGrid w:linePitch="272"/>
        </w:sectPr>
      </w:pPr>
    </w:p>
    <w:p w:rsidR="00800C4E" w:rsidRDefault="00800C4E">
      <w:pPr>
        <w:jc w:val="left"/>
        <w:rPr>
          <w:sz w:val="24"/>
        </w:rPr>
      </w:pPr>
      <w:bookmarkStart w:id="0" w:name="_Toc392578938"/>
      <w:bookmarkStart w:id="1" w:name="_Toc392648323"/>
      <w:bookmarkStart w:id="2" w:name="_Toc392652349"/>
      <w:bookmarkStart w:id="3" w:name="_Toc393179863"/>
      <w:r>
        <w:rPr>
          <w:b/>
          <w:bCs/>
          <w:sz w:val="24"/>
        </w:rPr>
        <w:lastRenderedPageBreak/>
        <w:t>Document Control</w:t>
      </w:r>
    </w:p>
    <w:p w:rsidR="00800C4E" w:rsidRDefault="00800C4E">
      <w:pPr>
        <w:rPr>
          <w:rFonts w:cs="Arial"/>
        </w:rPr>
      </w:pPr>
    </w:p>
    <w:p w:rsidR="00800C4E" w:rsidRDefault="00800C4E">
      <w:pPr>
        <w:pStyle w:val="sectitile"/>
        <w:tabs>
          <w:tab w:val="clear" w:pos="10080"/>
        </w:tabs>
        <w:overflowPunct/>
        <w:autoSpaceDE/>
        <w:autoSpaceDN/>
        <w:adjustRightInd/>
        <w:textAlignment w:val="auto"/>
        <w:rPr>
          <w:rFonts w:ascii="Arial" w:hAnsi="Arial"/>
          <w:bCs/>
          <w:spacing w:val="-5"/>
        </w:rPr>
      </w:pPr>
      <w:bookmarkStart w:id="4" w:name="_Toc495396711"/>
      <w:r>
        <w:rPr>
          <w:rFonts w:ascii="Arial" w:hAnsi="Arial"/>
          <w:bCs/>
          <w:spacing w:val="-5"/>
        </w:rPr>
        <w:t>Revision History</w:t>
      </w:r>
      <w:bookmarkEnd w:id="4"/>
    </w:p>
    <w:p w:rsidR="00800C4E" w:rsidRDefault="00800C4E">
      <w:pPr>
        <w:rPr>
          <w:rFonts w:cs="Arial"/>
        </w:rPr>
      </w:pPr>
    </w:p>
    <w:tbl>
      <w:tblPr>
        <w:tblW w:w="4944"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1264"/>
        <w:gridCol w:w="986"/>
        <w:gridCol w:w="2110"/>
        <w:gridCol w:w="5465"/>
      </w:tblGrid>
      <w:tr w:rsidR="00800C4E">
        <w:tc>
          <w:tcPr>
            <w:tcW w:w="643" w:type="pct"/>
            <w:shd w:val="clear" w:color="auto" w:fill="D9D9D9"/>
          </w:tcPr>
          <w:p w:rsidR="00800C4E" w:rsidRDefault="00800C4E">
            <w:pPr>
              <w:pStyle w:val="Tabletext0"/>
              <w:spacing w:after="0"/>
              <w:rPr>
                <w:rFonts w:ascii="Arial" w:hAnsi="Arial" w:cs="Arial"/>
                <w:b/>
              </w:rPr>
            </w:pPr>
            <w:r>
              <w:rPr>
                <w:rFonts w:ascii="Arial" w:hAnsi="Arial" w:cs="Arial"/>
                <w:b/>
              </w:rPr>
              <w:t>Date</w:t>
            </w:r>
          </w:p>
        </w:tc>
        <w:tc>
          <w:tcPr>
            <w:tcW w:w="502" w:type="pct"/>
            <w:shd w:val="clear" w:color="auto" w:fill="D9D9D9"/>
          </w:tcPr>
          <w:p w:rsidR="00800C4E" w:rsidRDefault="00800C4E">
            <w:pPr>
              <w:pStyle w:val="Tabletext0"/>
              <w:spacing w:after="0"/>
              <w:rPr>
                <w:rFonts w:ascii="Arial" w:hAnsi="Arial" w:cs="Arial"/>
                <w:b/>
              </w:rPr>
            </w:pPr>
            <w:r>
              <w:rPr>
                <w:rFonts w:ascii="Arial" w:hAnsi="Arial" w:cs="Arial"/>
                <w:b/>
              </w:rPr>
              <w:t>Version</w:t>
            </w:r>
          </w:p>
        </w:tc>
        <w:tc>
          <w:tcPr>
            <w:tcW w:w="1074" w:type="pct"/>
            <w:shd w:val="clear" w:color="auto" w:fill="D9D9D9"/>
          </w:tcPr>
          <w:p w:rsidR="00800C4E" w:rsidRDefault="00800C4E">
            <w:pPr>
              <w:pStyle w:val="Tabletext0"/>
              <w:spacing w:after="0"/>
              <w:rPr>
                <w:rFonts w:ascii="Arial" w:hAnsi="Arial" w:cs="Arial"/>
                <w:b/>
              </w:rPr>
            </w:pPr>
            <w:r>
              <w:rPr>
                <w:rFonts w:ascii="Arial" w:hAnsi="Arial" w:cs="Arial"/>
                <w:b/>
              </w:rPr>
              <w:t>Author</w:t>
            </w:r>
          </w:p>
        </w:tc>
        <w:tc>
          <w:tcPr>
            <w:tcW w:w="2782" w:type="pct"/>
            <w:shd w:val="clear" w:color="auto" w:fill="D9D9D9"/>
          </w:tcPr>
          <w:p w:rsidR="00800C4E" w:rsidRDefault="00800C4E">
            <w:pPr>
              <w:pStyle w:val="Tabletext0"/>
              <w:spacing w:after="0"/>
              <w:rPr>
                <w:rFonts w:ascii="Arial" w:hAnsi="Arial" w:cs="Arial"/>
                <w:b/>
              </w:rPr>
            </w:pPr>
            <w:r>
              <w:rPr>
                <w:rFonts w:ascii="Arial" w:hAnsi="Arial" w:cs="Arial"/>
                <w:b/>
              </w:rPr>
              <w:t>Description</w:t>
            </w:r>
          </w:p>
        </w:tc>
      </w:tr>
      <w:tr w:rsidR="00C34C5E">
        <w:tc>
          <w:tcPr>
            <w:tcW w:w="643" w:type="pct"/>
          </w:tcPr>
          <w:p w:rsidR="00C34C5E" w:rsidRDefault="00117990" w:rsidP="00117990">
            <w:pPr>
              <w:pStyle w:val="Tabletext0"/>
              <w:spacing w:after="0"/>
              <w:rPr>
                <w:rFonts w:ascii="Arial" w:hAnsi="Arial" w:cs="Arial"/>
              </w:rPr>
            </w:pPr>
            <w:r>
              <w:rPr>
                <w:rFonts w:ascii="Arial" w:hAnsi="Arial" w:cs="Arial"/>
              </w:rPr>
              <w:t>29</w:t>
            </w:r>
            <w:r w:rsidR="00363D2B">
              <w:rPr>
                <w:rFonts w:ascii="Arial" w:hAnsi="Arial" w:cs="Arial"/>
              </w:rPr>
              <w:t>/0</w:t>
            </w:r>
            <w:r>
              <w:rPr>
                <w:rFonts w:ascii="Arial" w:hAnsi="Arial" w:cs="Arial"/>
              </w:rPr>
              <w:t>6</w:t>
            </w:r>
            <w:r w:rsidR="00914412">
              <w:rPr>
                <w:rFonts w:ascii="Arial" w:hAnsi="Arial" w:cs="Arial"/>
              </w:rPr>
              <w:t>/2016</w:t>
            </w:r>
          </w:p>
        </w:tc>
        <w:tc>
          <w:tcPr>
            <w:tcW w:w="502" w:type="pct"/>
          </w:tcPr>
          <w:p w:rsidR="00C34C5E" w:rsidRDefault="00914412" w:rsidP="00800C4E">
            <w:pPr>
              <w:pStyle w:val="Tabletext0"/>
              <w:spacing w:after="0"/>
              <w:rPr>
                <w:rFonts w:ascii="Arial" w:hAnsi="Arial" w:cs="Arial"/>
              </w:rPr>
            </w:pPr>
            <w:r>
              <w:rPr>
                <w:rFonts w:ascii="Arial" w:hAnsi="Arial" w:cs="Arial"/>
              </w:rPr>
              <w:t>1</w:t>
            </w:r>
          </w:p>
        </w:tc>
        <w:tc>
          <w:tcPr>
            <w:tcW w:w="1074" w:type="pct"/>
          </w:tcPr>
          <w:p w:rsidR="00C34C5E" w:rsidRDefault="00117990" w:rsidP="00800C4E">
            <w:pPr>
              <w:pStyle w:val="Tabletext0"/>
              <w:spacing w:after="0"/>
              <w:rPr>
                <w:rFonts w:ascii="Arial" w:hAnsi="Arial" w:cs="Arial"/>
              </w:rPr>
            </w:pPr>
            <w:r>
              <w:rPr>
                <w:rFonts w:ascii="Arial" w:hAnsi="Arial" w:cs="Arial"/>
              </w:rPr>
              <w:t>Gaurav Dubey</w:t>
            </w:r>
          </w:p>
        </w:tc>
        <w:tc>
          <w:tcPr>
            <w:tcW w:w="2782" w:type="pct"/>
          </w:tcPr>
          <w:p w:rsidR="00C34C5E" w:rsidRDefault="00914412" w:rsidP="00800C4E">
            <w:pPr>
              <w:pStyle w:val="Tabletext0"/>
              <w:spacing w:after="0"/>
              <w:rPr>
                <w:rFonts w:ascii="Arial" w:hAnsi="Arial" w:cs="Arial"/>
              </w:rPr>
            </w:pPr>
            <w:r>
              <w:rPr>
                <w:rFonts w:ascii="Arial" w:hAnsi="Arial" w:cs="Arial"/>
              </w:rPr>
              <w:t xml:space="preserve">Creation of document </w:t>
            </w:r>
          </w:p>
        </w:tc>
      </w:tr>
      <w:tr w:rsidR="00C34C5E">
        <w:tc>
          <w:tcPr>
            <w:tcW w:w="643" w:type="pct"/>
          </w:tcPr>
          <w:p w:rsidR="00C34C5E" w:rsidRDefault="00C34C5E" w:rsidP="00800C4E">
            <w:pPr>
              <w:pStyle w:val="Tabletext0"/>
              <w:spacing w:after="0"/>
              <w:rPr>
                <w:rFonts w:ascii="Arial" w:hAnsi="Arial" w:cs="Arial"/>
              </w:rPr>
            </w:pPr>
          </w:p>
        </w:tc>
        <w:tc>
          <w:tcPr>
            <w:tcW w:w="502" w:type="pct"/>
          </w:tcPr>
          <w:p w:rsidR="00C34C5E" w:rsidRDefault="00C34C5E" w:rsidP="00800C4E">
            <w:pPr>
              <w:pStyle w:val="Tabletext0"/>
              <w:spacing w:after="0"/>
              <w:rPr>
                <w:rFonts w:ascii="Arial" w:hAnsi="Arial" w:cs="Arial"/>
              </w:rPr>
            </w:pPr>
          </w:p>
        </w:tc>
        <w:tc>
          <w:tcPr>
            <w:tcW w:w="1074" w:type="pct"/>
          </w:tcPr>
          <w:p w:rsidR="00C34C5E" w:rsidRDefault="00C34C5E" w:rsidP="00800C4E">
            <w:pPr>
              <w:pStyle w:val="Tabletext0"/>
              <w:spacing w:after="0"/>
              <w:rPr>
                <w:rFonts w:ascii="Arial" w:hAnsi="Arial" w:cs="Arial"/>
              </w:rPr>
            </w:pPr>
          </w:p>
        </w:tc>
        <w:tc>
          <w:tcPr>
            <w:tcW w:w="2782" w:type="pct"/>
          </w:tcPr>
          <w:p w:rsidR="00C34C5E" w:rsidRDefault="00C34C5E" w:rsidP="00800C4E">
            <w:pPr>
              <w:pStyle w:val="Tabletext0"/>
              <w:spacing w:after="0"/>
              <w:rPr>
                <w:rFonts w:ascii="Arial" w:hAnsi="Arial" w:cs="Arial"/>
              </w:rPr>
            </w:pPr>
          </w:p>
        </w:tc>
      </w:tr>
      <w:tr w:rsidR="006E3EB1">
        <w:tc>
          <w:tcPr>
            <w:tcW w:w="643" w:type="pct"/>
          </w:tcPr>
          <w:p w:rsidR="006E3EB1" w:rsidRDefault="006E3EB1" w:rsidP="00800C4E">
            <w:pPr>
              <w:pStyle w:val="Tabletext0"/>
              <w:spacing w:after="0"/>
              <w:rPr>
                <w:rFonts w:ascii="Arial" w:hAnsi="Arial" w:cs="Arial"/>
              </w:rPr>
            </w:pPr>
          </w:p>
        </w:tc>
        <w:tc>
          <w:tcPr>
            <w:tcW w:w="502" w:type="pct"/>
          </w:tcPr>
          <w:p w:rsidR="006E3EB1" w:rsidRDefault="006E3EB1" w:rsidP="00800C4E">
            <w:pPr>
              <w:pStyle w:val="Tabletext0"/>
              <w:spacing w:after="0"/>
              <w:rPr>
                <w:rFonts w:ascii="Arial" w:hAnsi="Arial" w:cs="Arial"/>
              </w:rPr>
            </w:pPr>
          </w:p>
        </w:tc>
        <w:tc>
          <w:tcPr>
            <w:tcW w:w="1074" w:type="pct"/>
          </w:tcPr>
          <w:p w:rsidR="006E3EB1" w:rsidRDefault="006E3EB1" w:rsidP="00623657">
            <w:pPr>
              <w:pStyle w:val="Tabletext0"/>
              <w:spacing w:after="0"/>
              <w:rPr>
                <w:rFonts w:ascii="Arial" w:hAnsi="Arial" w:cs="Arial"/>
              </w:rPr>
            </w:pPr>
          </w:p>
        </w:tc>
        <w:tc>
          <w:tcPr>
            <w:tcW w:w="2782" w:type="pct"/>
          </w:tcPr>
          <w:p w:rsidR="006E3EB1" w:rsidRDefault="006E3EB1" w:rsidP="00623657">
            <w:pPr>
              <w:pStyle w:val="Tabletext0"/>
              <w:spacing w:after="0"/>
              <w:rPr>
                <w:rFonts w:ascii="Arial" w:hAnsi="Arial" w:cs="Arial"/>
              </w:rPr>
            </w:pPr>
          </w:p>
        </w:tc>
      </w:tr>
      <w:tr w:rsidR="006E3EB1">
        <w:tc>
          <w:tcPr>
            <w:tcW w:w="643" w:type="pct"/>
          </w:tcPr>
          <w:p w:rsidR="006E3EB1" w:rsidRDefault="006E3EB1">
            <w:pPr>
              <w:pStyle w:val="Tabletext0"/>
              <w:spacing w:after="0"/>
              <w:rPr>
                <w:rFonts w:ascii="Arial" w:hAnsi="Arial" w:cs="Arial"/>
              </w:rPr>
            </w:pPr>
          </w:p>
        </w:tc>
        <w:tc>
          <w:tcPr>
            <w:tcW w:w="502" w:type="pct"/>
          </w:tcPr>
          <w:p w:rsidR="006E3EB1" w:rsidRDefault="006E3EB1">
            <w:pPr>
              <w:pStyle w:val="Tabletext0"/>
              <w:spacing w:after="0"/>
              <w:rPr>
                <w:rFonts w:ascii="Arial" w:hAnsi="Arial" w:cs="Arial"/>
              </w:rPr>
            </w:pPr>
          </w:p>
        </w:tc>
        <w:tc>
          <w:tcPr>
            <w:tcW w:w="1074" w:type="pct"/>
          </w:tcPr>
          <w:p w:rsidR="006E3EB1" w:rsidRDefault="006E3EB1">
            <w:pPr>
              <w:pStyle w:val="Tabletext0"/>
              <w:spacing w:after="0"/>
              <w:rPr>
                <w:rFonts w:ascii="Arial" w:hAnsi="Arial" w:cs="Arial"/>
              </w:rPr>
            </w:pPr>
          </w:p>
        </w:tc>
        <w:tc>
          <w:tcPr>
            <w:tcW w:w="2782" w:type="pct"/>
          </w:tcPr>
          <w:p w:rsidR="006E3EB1" w:rsidRDefault="006E3EB1">
            <w:pPr>
              <w:pStyle w:val="Tabletext0"/>
              <w:spacing w:after="0"/>
              <w:rPr>
                <w:rFonts w:ascii="Arial" w:hAnsi="Arial" w:cs="Arial"/>
              </w:rPr>
            </w:pPr>
          </w:p>
        </w:tc>
      </w:tr>
    </w:tbl>
    <w:p w:rsidR="00800C4E" w:rsidRDefault="00800C4E">
      <w:pPr>
        <w:rPr>
          <w:rFonts w:cs="Arial"/>
        </w:rPr>
      </w:pPr>
    </w:p>
    <w:p w:rsidR="00800C4E" w:rsidRDefault="00800C4E">
      <w:pPr>
        <w:rPr>
          <w:rFonts w:cs="Arial"/>
        </w:rPr>
      </w:pPr>
    </w:p>
    <w:p w:rsidR="00800C4E" w:rsidRDefault="00800C4E">
      <w:pPr>
        <w:pStyle w:val="sectitile"/>
        <w:tabs>
          <w:tab w:val="clear" w:pos="10080"/>
        </w:tabs>
        <w:overflowPunct/>
        <w:autoSpaceDE/>
        <w:autoSpaceDN/>
        <w:adjustRightInd/>
        <w:textAlignment w:val="auto"/>
        <w:rPr>
          <w:rFonts w:ascii="Arial" w:hAnsi="Arial"/>
          <w:bCs/>
          <w:spacing w:val="-5"/>
        </w:rPr>
      </w:pPr>
      <w:bookmarkStart w:id="5" w:name="_Toc495396712"/>
      <w:r>
        <w:rPr>
          <w:rFonts w:ascii="Arial" w:hAnsi="Arial"/>
          <w:bCs/>
          <w:spacing w:val="-5"/>
        </w:rPr>
        <w:t>Distribution</w:t>
      </w:r>
      <w:bookmarkEnd w:id="5"/>
    </w:p>
    <w:p w:rsidR="00800C4E" w:rsidRDefault="00800C4E">
      <w:pPr>
        <w:rPr>
          <w:rFonts w:cs="Arial"/>
        </w:rPr>
      </w:pPr>
    </w:p>
    <w:tbl>
      <w:tblPr>
        <w:tblW w:w="50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3092"/>
        <w:gridCol w:w="2989"/>
        <w:gridCol w:w="2710"/>
        <w:gridCol w:w="1027"/>
      </w:tblGrid>
      <w:tr w:rsidR="00800C4E">
        <w:trPr>
          <w:cantSplit/>
        </w:trPr>
        <w:tc>
          <w:tcPr>
            <w:tcW w:w="1575" w:type="pct"/>
            <w:shd w:val="clear" w:color="auto" w:fill="D9D9D9"/>
          </w:tcPr>
          <w:p w:rsidR="00800C4E" w:rsidRDefault="00800C4E">
            <w:pPr>
              <w:pStyle w:val="TableText"/>
              <w:keepLines/>
              <w:widowControl w:val="0"/>
              <w:spacing w:line="240" w:lineRule="atLeast"/>
              <w:ind w:left="180"/>
              <w:rPr>
                <w:rFonts w:cs="Arial"/>
                <w:b/>
                <w:bCs/>
                <w:sz w:val="20"/>
              </w:rPr>
            </w:pPr>
            <w:r>
              <w:rPr>
                <w:rFonts w:cs="Arial"/>
                <w:b/>
                <w:bCs/>
                <w:sz w:val="20"/>
              </w:rPr>
              <w:t>Name</w:t>
            </w:r>
          </w:p>
        </w:tc>
        <w:tc>
          <w:tcPr>
            <w:tcW w:w="1522" w:type="pct"/>
            <w:shd w:val="clear" w:color="auto" w:fill="D9D9D9"/>
          </w:tcPr>
          <w:p w:rsidR="00800C4E" w:rsidRDefault="00800C4E">
            <w:pPr>
              <w:pStyle w:val="TableText"/>
              <w:keepLines/>
              <w:widowControl w:val="0"/>
              <w:spacing w:line="240" w:lineRule="atLeast"/>
              <w:ind w:left="180"/>
              <w:rPr>
                <w:rFonts w:cs="Arial"/>
                <w:b/>
                <w:bCs/>
                <w:sz w:val="20"/>
              </w:rPr>
            </w:pPr>
            <w:r>
              <w:rPr>
                <w:rFonts w:cs="Arial"/>
                <w:b/>
                <w:bCs/>
                <w:sz w:val="20"/>
              </w:rPr>
              <w:t>Title</w:t>
            </w:r>
          </w:p>
        </w:tc>
        <w:tc>
          <w:tcPr>
            <w:tcW w:w="1380" w:type="pct"/>
            <w:shd w:val="clear" w:color="auto" w:fill="D9D9D9"/>
          </w:tcPr>
          <w:p w:rsidR="00800C4E" w:rsidRDefault="00800C4E">
            <w:pPr>
              <w:pStyle w:val="TableText"/>
              <w:keepLines/>
              <w:widowControl w:val="0"/>
              <w:spacing w:line="240" w:lineRule="atLeast"/>
              <w:ind w:left="180"/>
              <w:rPr>
                <w:rFonts w:cs="Arial"/>
                <w:b/>
                <w:bCs/>
                <w:sz w:val="20"/>
              </w:rPr>
            </w:pPr>
            <w:r>
              <w:rPr>
                <w:rFonts w:cs="Arial"/>
                <w:b/>
                <w:bCs/>
                <w:sz w:val="20"/>
              </w:rPr>
              <w:t>Document Version</w:t>
            </w:r>
          </w:p>
        </w:tc>
        <w:tc>
          <w:tcPr>
            <w:tcW w:w="523" w:type="pct"/>
            <w:shd w:val="clear" w:color="auto" w:fill="D9D9D9"/>
          </w:tcPr>
          <w:p w:rsidR="00800C4E" w:rsidRDefault="00800C4E">
            <w:pPr>
              <w:pStyle w:val="TableText"/>
              <w:keepLines/>
              <w:widowControl w:val="0"/>
              <w:spacing w:line="240" w:lineRule="atLeast"/>
              <w:ind w:left="180"/>
              <w:rPr>
                <w:rFonts w:cs="Arial"/>
                <w:b/>
                <w:bCs/>
                <w:sz w:val="20"/>
              </w:rPr>
            </w:pPr>
            <w:r>
              <w:rPr>
                <w:rFonts w:cs="Arial"/>
                <w:b/>
                <w:bCs/>
                <w:sz w:val="20"/>
              </w:rPr>
              <w:t>Date</w:t>
            </w:r>
          </w:p>
        </w:tc>
      </w:tr>
      <w:tr w:rsidR="00800C4E">
        <w:trPr>
          <w:cantSplit/>
        </w:trPr>
        <w:tc>
          <w:tcPr>
            <w:tcW w:w="1575" w:type="pct"/>
          </w:tcPr>
          <w:p w:rsidR="00800C4E" w:rsidRDefault="00800C4E">
            <w:pPr>
              <w:pStyle w:val="TableText"/>
              <w:keepLines/>
              <w:widowControl w:val="0"/>
              <w:spacing w:line="240" w:lineRule="atLeast"/>
              <w:ind w:left="180"/>
              <w:rPr>
                <w:rFonts w:cs="Arial"/>
              </w:rPr>
            </w:pPr>
          </w:p>
        </w:tc>
        <w:tc>
          <w:tcPr>
            <w:tcW w:w="1522" w:type="pct"/>
          </w:tcPr>
          <w:p w:rsidR="00800C4E" w:rsidRDefault="00800C4E">
            <w:pPr>
              <w:pStyle w:val="TableText"/>
              <w:keepLines/>
              <w:widowControl w:val="0"/>
              <w:spacing w:line="240" w:lineRule="atLeast"/>
              <w:ind w:left="180"/>
              <w:rPr>
                <w:rFonts w:cs="Arial"/>
              </w:rPr>
            </w:pPr>
          </w:p>
        </w:tc>
        <w:tc>
          <w:tcPr>
            <w:tcW w:w="1380" w:type="pct"/>
          </w:tcPr>
          <w:p w:rsidR="00800C4E" w:rsidRDefault="00800C4E">
            <w:pPr>
              <w:pStyle w:val="TableText"/>
              <w:keepLines/>
              <w:widowControl w:val="0"/>
              <w:spacing w:line="240" w:lineRule="atLeast"/>
              <w:ind w:left="180"/>
              <w:rPr>
                <w:rFonts w:cs="Arial"/>
              </w:rPr>
            </w:pPr>
          </w:p>
        </w:tc>
        <w:tc>
          <w:tcPr>
            <w:tcW w:w="523" w:type="pct"/>
          </w:tcPr>
          <w:p w:rsidR="00800C4E" w:rsidRDefault="00800C4E">
            <w:pPr>
              <w:pStyle w:val="TableText"/>
              <w:keepLines/>
              <w:widowControl w:val="0"/>
              <w:spacing w:line="240" w:lineRule="atLeast"/>
              <w:ind w:left="180"/>
              <w:rPr>
                <w:rFonts w:cs="Arial"/>
              </w:rPr>
            </w:pPr>
          </w:p>
        </w:tc>
      </w:tr>
      <w:tr w:rsidR="00800C4E">
        <w:trPr>
          <w:cantSplit/>
        </w:trPr>
        <w:tc>
          <w:tcPr>
            <w:tcW w:w="1575" w:type="pct"/>
          </w:tcPr>
          <w:p w:rsidR="00800C4E" w:rsidRDefault="00800C4E">
            <w:pPr>
              <w:pStyle w:val="TableText"/>
              <w:keepLines/>
              <w:widowControl w:val="0"/>
              <w:spacing w:line="240" w:lineRule="atLeast"/>
              <w:ind w:left="180"/>
              <w:rPr>
                <w:rFonts w:cs="Arial"/>
              </w:rPr>
            </w:pPr>
          </w:p>
        </w:tc>
        <w:tc>
          <w:tcPr>
            <w:tcW w:w="1522" w:type="pct"/>
          </w:tcPr>
          <w:p w:rsidR="00800C4E" w:rsidRDefault="00800C4E">
            <w:pPr>
              <w:pStyle w:val="TableText"/>
              <w:keepLines/>
              <w:widowControl w:val="0"/>
              <w:spacing w:line="240" w:lineRule="atLeast"/>
              <w:ind w:left="180"/>
              <w:rPr>
                <w:rFonts w:cs="Arial"/>
              </w:rPr>
            </w:pPr>
          </w:p>
        </w:tc>
        <w:tc>
          <w:tcPr>
            <w:tcW w:w="1380" w:type="pct"/>
          </w:tcPr>
          <w:p w:rsidR="00800C4E" w:rsidRDefault="00800C4E">
            <w:pPr>
              <w:pStyle w:val="TableText"/>
              <w:keepLines/>
              <w:widowControl w:val="0"/>
              <w:spacing w:line="240" w:lineRule="atLeast"/>
              <w:ind w:left="180"/>
              <w:rPr>
                <w:rFonts w:cs="Arial"/>
              </w:rPr>
            </w:pPr>
          </w:p>
        </w:tc>
        <w:tc>
          <w:tcPr>
            <w:tcW w:w="523" w:type="pct"/>
          </w:tcPr>
          <w:p w:rsidR="00800C4E" w:rsidRDefault="00800C4E">
            <w:pPr>
              <w:pStyle w:val="TableText"/>
              <w:keepLines/>
              <w:widowControl w:val="0"/>
              <w:spacing w:line="240" w:lineRule="atLeast"/>
              <w:ind w:left="180"/>
              <w:rPr>
                <w:rFonts w:cs="Arial"/>
              </w:rPr>
            </w:pPr>
          </w:p>
        </w:tc>
      </w:tr>
      <w:tr w:rsidR="00800C4E">
        <w:trPr>
          <w:cantSplit/>
        </w:trPr>
        <w:tc>
          <w:tcPr>
            <w:tcW w:w="1575" w:type="pct"/>
          </w:tcPr>
          <w:p w:rsidR="00800C4E" w:rsidRDefault="00800C4E">
            <w:pPr>
              <w:pStyle w:val="TableText"/>
              <w:keepLines/>
              <w:widowControl w:val="0"/>
              <w:spacing w:line="240" w:lineRule="atLeast"/>
              <w:ind w:left="180"/>
              <w:rPr>
                <w:rFonts w:cs="Arial"/>
              </w:rPr>
            </w:pPr>
          </w:p>
        </w:tc>
        <w:tc>
          <w:tcPr>
            <w:tcW w:w="1522" w:type="pct"/>
          </w:tcPr>
          <w:p w:rsidR="00800C4E" w:rsidRDefault="00800C4E">
            <w:pPr>
              <w:pStyle w:val="TableText"/>
              <w:keepLines/>
              <w:widowControl w:val="0"/>
              <w:spacing w:line="240" w:lineRule="atLeast"/>
              <w:ind w:left="180"/>
              <w:rPr>
                <w:rFonts w:cs="Arial"/>
              </w:rPr>
            </w:pPr>
          </w:p>
        </w:tc>
        <w:tc>
          <w:tcPr>
            <w:tcW w:w="1380" w:type="pct"/>
          </w:tcPr>
          <w:p w:rsidR="00800C4E" w:rsidRDefault="00800C4E">
            <w:pPr>
              <w:pStyle w:val="TableText"/>
              <w:keepLines/>
              <w:widowControl w:val="0"/>
              <w:spacing w:line="240" w:lineRule="atLeast"/>
              <w:ind w:left="180"/>
              <w:rPr>
                <w:rFonts w:cs="Arial"/>
              </w:rPr>
            </w:pPr>
          </w:p>
        </w:tc>
        <w:tc>
          <w:tcPr>
            <w:tcW w:w="523" w:type="pct"/>
          </w:tcPr>
          <w:p w:rsidR="00800C4E" w:rsidRDefault="00800C4E">
            <w:pPr>
              <w:pStyle w:val="TableText"/>
              <w:keepLines/>
              <w:widowControl w:val="0"/>
              <w:spacing w:line="240" w:lineRule="atLeast"/>
              <w:ind w:left="180"/>
              <w:rPr>
                <w:rFonts w:cs="Arial"/>
              </w:rPr>
            </w:pPr>
          </w:p>
        </w:tc>
      </w:tr>
      <w:tr w:rsidR="00800C4E">
        <w:trPr>
          <w:cantSplit/>
        </w:trPr>
        <w:tc>
          <w:tcPr>
            <w:tcW w:w="1575" w:type="pct"/>
          </w:tcPr>
          <w:p w:rsidR="00800C4E" w:rsidRDefault="00800C4E">
            <w:pPr>
              <w:pStyle w:val="TableText"/>
              <w:keepLines/>
              <w:widowControl w:val="0"/>
              <w:spacing w:line="240" w:lineRule="atLeast"/>
              <w:ind w:left="180"/>
              <w:rPr>
                <w:rFonts w:cs="Arial"/>
              </w:rPr>
            </w:pPr>
          </w:p>
        </w:tc>
        <w:tc>
          <w:tcPr>
            <w:tcW w:w="1522" w:type="pct"/>
          </w:tcPr>
          <w:p w:rsidR="00800C4E" w:rsidRDefault="00800C4E">
            <w:pPr>
              <w:pStyle w:val="TableText"/>
              <w:keepLines/>
              <w:widowControl w:val="0"/>
              <w:spacing w:line="240" w:lineRule="atLeast"/>
              <w:ind w:left="180"/>
              <w:rPr>
                <w:rFonts w:cs="Arial"/>
              </w:rPr>
            </w:pPr>
          </w:p>
        </w:tc>
        <w:tc>
          <w:tcPr>
            <w:tcW w:w="1380" w:type="pct"/>
          </w:tcPr>
          <w:p w:rsidR="00800C4E" w:rsidRDefault="00800C4E">
            <w:pPr>
              <w:pStyle w:val="TableText"/>
              <w:keepLines/>
              <w:widowControl w:val="0"/>
              <w:spacing w:line="240" w:lineRule="atLeast"/>
              <w:ind w:left="180"/>
              <w:rPr>
                <w:rFonts w:cs="Arial"/>
              </w:rPr>
            </w:pPr>
          </w:p>
        </w:tc>
        <w:tc>
          <w:tcPr>
            <w:tcW w:w="523" w:type="pct"/>
          </w:tcPr>
          <w:p w:rsidR="00800C4E" w:rsidRDefault="00800C4E">
            <w:pPr>
              <w:pStyle w:val="TableText"/>
              <w:keepLines/>
              <w:widowControl w:val="0"/>
              <w:spacing w:line="240" w:lineRule="atLeast"/>
              <w:ind w:left="180"/>
              <w:rPr>
                <w:rFonts w:cs="Arial"/>
              </w:rPr>
            </w:pPr>
          </w:p>
        </w:tc>
      </w:tr>
      <w:tr w:rsidR="00800C4E">
        <w:trPr>
          <w:cantSplit/>
        </w:trPr>
        <w:tc>
          <w:tcPr>
            <w:tcW w:w="1575" w:type="pct"/>
          </w:tcPr>
          <w:p w:rsidR="00800C4E" w:rsidRDefault="00800C4E">
            <w:pPr>
              <w:pStyle w:val="TableText"/>
              <w:keepLines/>
              <w:widowControl w:val="0"/>
              <w:spacing w:line="240" w:lineRule="atLeast"/>
              <w:ind w:left="180"/>
              <w:rPr>
                <w:rFonts w:cs="Arial"/>
                <w:color w:val="000000"/>
              </w:rPr>
            </w:pPr>
          </w:p>
        </w:tc>
        <w:tc>
          <w:tcPr>
            <w:tcW w:w="1522" w:type="pct"/>
          </w:tcPr>
          <w:p w:rsidR="00800C4E" w:rsidRDefault="00800C4E">
            <w:pPr>
              <w:pStyle w:val="TableText"/>
              <w:keepLines/>
              <w:widowControl w:val="0"/>
              <w:spacing w:line="240" w:lineRule="atLeast"/>
              <w:ind w:left="180"/>
              <w:rPr>
                <w:rFonts w:cs="Arial"/>
                <w:bCs/>
                <w:color w:val="000000"/>
              </w:rPr>
            </w:pPr>
          </w:p>
        </w:tc>
        <w:tc>
          <w:tcPr>
            <w:tcW w:w="1380" w:type="pct"/>
          </w:tcPr>
          <w:p w:rsidR="00800C4E" w:rsidRDefault="00800C4E">
            <w:pPr>
              <w:pStyle w:val="TableText"/>
              <w:keepLines/>
              <w:widowControl w:val="0"/>
              <w:spacing w:line="240" w:lineRule="atLeast"/>
              <w:ind w:left="180"/>
              <w:rPr>
                <w:rFonts w:cs="Arial"/>
                <w:bCs/>
                <w:color w:val="000000"/>
              </w:rPr>
            </w:pPr>
          </w:p>
        </w:tc>
        <w:tc>
          <w:tcPr>
            <w:tcW w:w="523" w:type="pct"/>
          </w:tcPr>
          <w:p w:rsidR="00800C4E" w:rsidRDefault="00800C4E">
            <w:pPr>
              <w:pStyle w:val="TableText"/>
              <w:keepLines/>
              <w:widowControl w:val="0"/>
              <w:spacing w:line="240" w:lineRule="atLeast"/>
              <w:ind w:left="180"/>
              <w:rPr>
                <w:rFonts w:cs="Arial"/>
                <w:bCs/>
                <w:color w:val="000000"/>
              </w:rPr>
            </w:pPr>
          </w:p>
        </w:tc>
      </w:tr>
    </w:tbl>
    <w:p w:rsidR="00800C4E" w:rsidRDefault="00800C4E">
      <w:pPr>
        <w:rPr>
          <w:rFonts w:cs="Arial"/>
        </w:rPr>
      </w:pPr>
    </w:p>
    <w:p w:rsidR="00800C4E" w:rsidRDefault="00800C4E">
      <w:pPr>
        <w:rPr>
          <w:rFonts w:cs="Arial"/>
        </w:rPr>
      </w:pPr>
    </w:p>
    <w:p w:rsidR="00800C4E" w:rsidRDefault="00800C4E">
      <w:pPr>
        <w:pStyle w:val="sectitile"/>
        <w:rPr>
          <w:rFonts w:ascii="Arial" w:hAnsi="Arial" w:cs="Arial"/>
        </w:rPr>
      </w:pPr>
      <w:bookmarkStart w:id="6" w:name="_Toc495396713"/>
      <w:r>
        <w:rPr>
          <w:rFonts w:ascii="Arial" w:hAnsi="Arial" w:cs="Arial"/>
        </w:rPr>
        <w:t>Approval Signatures</w:t>
      </w:r>
      <w:bookmarkEnd w:id="6"/>
    </w:p>
    <w:p w:rsidR="00800C4E" w:rsidRDefault="00800C4E">
      <w:pPr>
        <w:rPr>
          <w:rFonts w:cs="Arial"/>
        </w:rPr>
      </w:pPr>
    </w:p>
    <w:tbl>
      <w:tblPr>
        <w:tblW w:w="4944"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2429"/>
        <w:gridCol w:w="2334"/>
        <w:gridCol w:w="1307"/>
        <w:gridCol w:w="2708"/>
        <w:gridCol w:w="1047"/>
      </w:tblGrid>
      <w:tr w:rsidR="00800C4E">
        <w:tc>
          <w:tcPr>
            <w:tcW w:w="1236" w:type="pct"/>
            <w:shd w:val="clear" w:color="auto" w:fill="D9D9D9"/>
          </w:tcPr>
          <w:p w:rsidR="00800C4E" w:rsidRDefault="00800C4E">
            <w:pPr>
              <w:pStyle w:val="Tabletext0"/>
              <w:rPr>
                <w:rFonts w:ascii="Arial" w:hAnsi="Arial" w:cs="Arial"/>
                <w:b/>
                <w:bCs/>
              </w:rPr>
            </w:pPr>
            <w:r>
              <w:rPr>
                <w:rFonts w:ascii="Arial" w:hAnsi="Arial" w:cs="Arial"/>
                <w:b/>
                <w:bCs/>
              </w:rPr>
              <w:t>Name</w:t>
            </w:r>
          </w:p>
        </w:tc>
        <w:tc>
          <w:tcPr>
            <w:tcW w:w="1188" w:type="pct"/>
            <w:shd w:val="clear" w:color="auto" w:fill="D9D9D9"/>
          </w:tcPr>
          <w:p w:rsidR="00800C4E" w:rsidRDefault="00800C4E">
            <w:pPr>
              <w:pStyle w:val="Tabletext0"/>
              <w:rPr>
                <w:rFonts w:ascii="Arial" w:hAnsi="Arial" w:cs="Arial"/>
                <w:b/>
                <w:bCs/>
              </w:rPr>
            </w:pPr>
            <w:r>
              <w:rPr>
                <w:rFonts w:ascii="Arial" w:hAnsi="Arial" w:cs="Arial"/>
                <w:b/>
                <w:bCs/>
              </w:rPr>
              <w:t>Title</w:t>
            </w:r>
          </w:p>
        </w:tc>
        <w:tc>
          <w:tcPr>
            <w:tcW w:w="665" w:type="pct"/>
            <w:shd w:val="clear" w:color="auto" w:fill="D9D9D9"/>
          </w:tcPr>
          <w:p w:rsidR="00800C4E" w:rsidRDefault="00800C4E">
            <w:pPr>
              <w:pStyle w:val="Tabletext0"/>
              <w:rPr>
                <w:rFonts w:ascii="Arial" w:hAnsi="Arial" w:cs="Arial"/>
                <w:b/>
                <w:bCs/>
              </w:rPr>
            </w:pPr>
            <w:r>
              <w:rPr>
                <w:rFonts w:ascii="Arial" w:hAnsi="Arial" w:cs="Arial"/>
                <w:b/>
                <w:bCs/>
              </w:rPr>
              <w:t>Document Version</w:t>
            </w:r>
          </w:p>
        </w:tc>
        <w:tc>
          <w:tcPr>
            <w:tcW w:w="1378" w:type="pct"/>
            <w:shd w:val="clear" w:color="auto" w:fill="D9D9D9"/>
          </w:tcPr>
          <w:p w:rsidR="00800C4E" w:rsidRDefault="00800C4E">
            <w:pPr>
              <w:pStyle w:val="Tabletext0"/>
              <w:rPr>
                <w:rFonts w:ascii="Arial" w:hAnsi="Arial" w:cs="Arial"/>
                <w:b/>
                <w:bCs/>
              </w:rPr>
            </w:pPr>
            <w:r>
              <w:rPr>
                <w:rFonts w:ascii="Arial" w:hAnsi="Arial" w:cs="Arial"/>
                <w:b/>
                <w:bCs/>
              </w:rPr>
              <w:t>Signature</w:t>
            </w:r>
          </w:p>
        </w:tc>
        <w:tc>
          <w:tcPr>
            <w:tcW w:w="533" w:type="pct"/>
            <w:shd w:val="clear" w:color="auto" w:fill="D9D9D9"/>
          </w:tcPr>
          <w:p w:rsidR="00800C4E" w:rsidRDefault="00800C4E">
            <w:pPr>
              <w:pStyle w:val="Tabletext0"/>
              <w:rPr>
                <w:rFonts w:ascii="Arial" w:hAnsi="Arial" w:cs="Arial"/>
                <w:b/>
                <w:bCs/>
              </w:rPr>
            </w:pPr>
            <w:r>
              <w:rPr>
                <w:rFonts w:ascii="Arial" w:hAnsi="Arial" w:cs="Arial"/>
                <w:b/>
                <w:bCs/>
              </w:rPr>
              <w:t>Date</w:t>
            </w:r>
          </w:p>
        </w:tc>
      </w:tr>
      <w:tr w:rsidR="00800C4E">
        <w:tc>
          <w:tcPr>
            <w:tcW w:w="1236" w:type="pct"/>
          </w:tcPr>
          <w:p w:rsidR="00800C4E" w:rsidRDefault="00800C4E">
            <w:pPr>
              <w:pStyle w:val="Tabletext0"/>
              <w:spacing w:after="0"/>
              <w:rPr>
                <w:rFonts w:ascii="Arial" w:hAnsi="Arial" w:cs="Arial"/>
              </w:rPr>
            </w:pPr>
          </w:p>
        </w:tc>
        <w:tc>
          <w:tcPr>
            <w:tcW w:w="1188" w:type="pct"/>
          </w:tcPr>
          <w:p w:rsidR="00800C4E" w:rsidRDefault="00800C4E">
            <w:pPr>
              <w:pStyle w:val="Tabletext0"/>
              <w:spacing w:after="0"/>
              <w:rPr>
                <w:rFonts w:ascii="Arial" w:hAnsi="Arial" w:cs="Arial"/>
              </w:rPr>
            </w:pPr>
          </w:p>
        </w:tc>
        <w:tc>
          <w:tcPr>
            <w:tcW w:w="665" w:type="pct"/>
          </w:tcPr>
          <w:p w:rsidR="00800C4E" w:rsidRDefault="00800C4E">
            <w:pPr>
              <w:pStyle w:val="TableText"/>
              <w:keepLines/>
              <w:widowControl w:val="0"/>
              <w:spacing w:line="240" w:lineRule="atLeast"/>
              <w:ind w:left="180"/>
              <w:rPr>
                <w:rFonts w:cs="Arial"/>
              </w:rPr>
            </w:pPr>
          </w:p>
        </w:tc>
        <w:tc>
          <w:tcPr>
            <w:tcW w:w="1378" w:type="pct"/>
          </w:tcPr>
          <w:p w:rsidR="00800C4E" w:rsidRDefault="00800C4E">
            <w:pPr>
              <w:pStyle w:val="Tabletext0"/>
              <w:spacing w:after="0"/>
              <w:rPr>
                <w:rFonts w:ascii="Arial" w:hAnsi="Arial" w:cs="Arial"/>
              </w:rPr>
            </w:pPr>
          </w:p>
        </w:tc>
        <w:tc>
          <w:tcPr>
            <w:tcW w:w="533" w:type="pct"/>
          </w:tcPr>
          <w:p w:rsidR="00800C4E" w:rsidRDefault="00800C4E">
            <w:pPr>
              <w:pStyle w:val="Tabletext0"/>
              <w:spacing w:after="0"/>
              <w:rPr>
                <w:rFonts w:ascii="Arial" w:hAnsi="Arial" w:cs="Arial"/>
              </w:rPr>
            </w:pPr>
          </w:p>
        </w:tc>
      </w:tr>
      <w:tr w:rsidR="00800C4E">
        <w:tc>
          <w:tcPr>
            <w:tcW w:w="1236" w:type="pct"/>
          </w:tcPr>
          <w:p w:rsidR="00800C4E" w:rsidRDefault="00800C4E">
            <w:pPr>
              <w:pStyle w:val="Tabletext0"/>
              <w:spacing w:after="0"/>
              <w:rPr>
                <w:rFonts w:ascii="Arial" w:hAnsi="Arial" w:cs="Arial"/>
              </w:rPr>
            </w:pPr>
          </w:p>
        </w:tc>
        <w:tc>
          <w:tcPr>
            <w:tcW w:w="1188" w:type="pct"/>
          </w:tcPr>
          <w:p w:rsidR="00800C4E" w:rsidRDefault="00800C4E">
            <w:pPr>
              <w:pStyle w:val="Tabletext0"/>
              <w:spacing w:after="0"/>
              <w:rPr>
                <w:rFonts w:ascii="Arial" w:hAnsi="Arial" w:cs="Arial"/>
              </w:rPr>
            </w:pPr>
          </w:p>
        </w:tc>
        <w:tc>
          <w:tcPr>
            <w:tcW w:w="665" w:type="pct"/>
          </w:tcPr>
          <w:p w:rsidR="00800C4E" w:rsidRDefault="00800C4E">
            <w:pPr>
              <w:pStyle w:val="TableText"/>
              <w:keepLines/>
              <w:widowControl w:val="0"/>
              <w:spacing w:line="240" w:lineRule="atLeast"/>
              <w:ind w:left="180"/>
              <w:rPr>
                <w:rFonts w:cs="Arial"/>
              </w:rPr>
            </w:pPr>
          </w:p>
        </w:tc>
        <w:tc>
          <w:tcPr>
            <w:tcW w:w="1378" w:type="pct"/>
          </w:tcPr>
          <w:p w:rsidR="00800C4E" w:rsidRDefault="00800C4E">
            <w:pPr>
              <w:pStyle w:val="Tabletext0"/>
              <w:spacing w:after="0"/>
              <w:rPr>
                <w:rFonts w:ascii="Arial" w:hAnsi="Arial" w:cs="Arial"/>
              </w:rPr>
            </w:pPr>
          </w:p>
        </w:tc>
        <w:tc>
          <w:tcPr>
            <w:tcW w:w="533" w:type="pct"/>
          </w:tcPr>
          <w:p w:rsidR="00800C4E" w:rsidRDefault="00800C4E">
            <w:pPr>
              <w:pStyle w:val="Tabletext0"/>
              <w:spacing w:after="0"/>
              <w:rPr>
                <w:rFonts w:ascii="Arial" w:hAnsi="Arial" w:cs="Arial"/>
              </w:rPr>
            </w:pPr>
          </w:p>
        </w:tc>
      </w:tr>
      <w:tr w:rsidR="00800C4E">
        <w:tc>
          <w:tcPr>
            <w:tcW w:w="1236" w:type="pct"/>
          </w:tcPr>
          <w:p w:rsidR="00800C4E" w:rsidRDefault="00800C4E">
            <w:pPr>
              <w:pStyle w:val="Tabletext0"/>
              <w:spacing w:after="0"/>
              <w:rPr>
                <w:rFonts w:ascii="Arial" w:hAnsi="Arial" w:cs="Arial"/>
              </w:rPr>
            </w:pPr>
          </w:p>
        </w:tc>
        <w:tc>
          <w:tcPr>
            <w:tcW w:w="1188" w:type="pct"/>
          </w:tcPr>
          <w:p w:rsidR="00800C4E" w:rsidRDefault="00800C4E">
            <w:pPr>
              <w:pStyle w:val="Tabletext0"/>
              <w:spacing w:after="0"/>
              <w:rPr>
                <w:rFonts w:ascii="Arial" w:hAnsi="Arial" w:cs="Arial"/>
              </w:rPr>
            </w:pPr>
          </w:p>
        </w:tc>
        <w:tc>
          <w:tcPr>
            <w:tcW w:w="665" w:type="pct"/>
          </w:tcPr>
          <w:p w:rsidR="00800C4E" w:rsidRDefault="00800C4E">
            <w:pPr>
              <w:pStyle w:val="TableText"/>
              <w:keepLines/>
              <w:widowControl w:val="0"/>
              <w:spacing w:line="240" w:lineRule="atLeast"/>
              <w:ind w:left="180"/>
              <w:rPr>
                <w:rFonts w:cs="Arial"/>
              </w:rPr>
            </w:pPr>
          </w:p>
        </w:tc>
        <w:tc>
          <w:tcPr>
            <w:tcW w:w="1378" w:type="pct"/>
          </w:tcPr>
          <w:p w:rsidR="00800C4E" w:rsidRDefault="00800C4E">
            <w:pPr>
              <w:pStyle w:val="Tabletext0"/>
              <w:spacing w:after="0"/>
              <w:rPr>
                <w:rFonts w:ascii="Arial" w:hAnsi="Arial" w:cs="Arial"/>
              </w:rPr>
            </w:pPr>
          </w:p>
        </w:tc>
        <w:tc>
          <w:tcPr>
            <w:tcW w:w="533" w:type="pct"/>
          </w:tcPr>
          <w:p w:rsidR="00800C4E" w:rsidRDefault="00800C4E">
            <w:pPr>
              <w:pStyle w:val="Tabletext0"/>
              <w:spacing w:after="0"/>
              <w:rPr>
                <w:rFonts w:ascii="Arial" w:hAnsi="Arial" w:cs="Arial"/>
              </w:rPr>
            </w:pPr>
          </w:p>
        </w:tc>
      </w:tr>
      <w:tr w:rsidR="00800C4E">
        <w:tc>
          <w:tcPr>
            <w:tcW w:w="1236" w:type="pct"/>
          </w:tcPr>
          <w:p w:rsidR="00800C4E" w:rsidRDefault="00800C4E">
            <w:pPr>
              <w:pStyle w:val="Tabletext0"/>
              <w:spacing w:after="0"/>
              <w:rPr>
                <w:rFonts w:ascii="Arial" w:hAnsi="Arial" w:cs="Arial"/>
              </w:rPr>
            </w:pPr>
          </w:p>
        </w:tc>
        <w:tc>
          <w:tcPr>
            <w:tcW w:w="1188" w:type="pct"/>
          </w:tcPr>
          <w:p w:rsidR="00800C4E" w:rsidRDefault="00800C4E">
            <w:pPr>
              <w:pStyle w:val="Tabletext0"/>
              <w:spacing w:after="0"/>
              <w:rPr>
                <w:rFonts w:ascii="Arial" w:hAnsi="Arial" w:cs="Arial"/>
              </w:rPr>
            </w:pPr>
          </w:p>
        </w:tc>
        <w:tc>
          <w:tcPr>
            <w:tcW w:w="665" w:type="pct"/>
          </w:tcPr>
          <w:p w:rsidR="00800C4E" w:rsidRDefault="00800C4E">
            <w:pPr>
              <w:pStyle w:val="TableText"/>
              <w:keepLines/>
              <w:widowControl w:val="0"/>
              <w:spacing w:line="240" w:lineRule="atLeast"/>
              <w:ind w:left="180"/>
              <w:rPr>
                <w:rFonts w:cs="Arial"/>
              </w:rPr>
            </w:pPr>
          </w:p>
        </w:tc>
        <w:tc>
          <w:tcPr>
            <w:tcW w:w="1378" w:type="pct"/>
          </w:tcPr>
          <w:p w:rsidR="00800C4E" w:rsidRDefault="00800C4E">
            <w:pPr>
              <w:pStyle w:val="Tabletext0"/>
              <w:spacing w:after="0"/>
              <w:rPr>
                <w:rFonts w:ascii="Arial" w:hAnsi="Arial" w:cs="Arial"/>
              </w:rPr>
            </w:pPr>
          </w:p>
        </w:tc>
        <w:tc>
          <w:tcPr>
            <w:tcW w:w="533" w:type="pct"/>
          </w:tcPr>
          <w:p w:rsidR="00800C4E" w:rsidRDefault="00800C4E">
            <w:pPr>
              <w:pStyle w:val="Tabletext0"/>
              <w:spacing w:after="0"/>
              <w:rPr>
                <w:rFonts w:ascii="Arial" w:hAnsi="Arial" w:cs="Arial"/>
              </w:rPr>
            </w:pPr>
          </w:p>
        </w:tc>
      </w:tr>
    </w:tbl>
    <w:p w:rsidR="00800C4E" w:rsidRDefault="00800C4E">
      <w:bookmarkStart w:id="7" w:name="_Toc526592181"/>
      <w:bookmarkEnd w:id="0"/>
      <w:bookmarkEnd w:id="1"/>
      <w:bookmarkEnd w:id="2"/>
      <w:bookmarkEnd w:id="3"/>
    </w:p>
    <w:p w:rsidR="00800C4E" w:rsidRDefault="00800C4E">
      <w:pPr>
        <w:spacing w:after="240"/>
        <w:jc w:val="center"/>
        <w:rPr>
          <w:b/>
          <w:bCs/>
          <w:sz w:val="28"/>
        </w:rPr>
      </w:pPr>
      <w:r>
        <w:br w:type="page"/>
      </w:r>
      <w:bookmarkStart w:id="8" w:name="_GoBack"/>
      <w:bookmarkEnd w:id="8"/>
      <w:r>
        <w:rPr>
          <w:b/>
          <w:bCs/>
          <w:sz w:val="28"/>
        </w:rPr>
        <w:lastRenderedPageBreak/>
        <w:t>Table of Contents</w:t>
      </w:r>
    </w:p>
    <w:p w:rsidR="008C6C0D" w:rsidRDefault="003751A6">
      <w:pPr>
        <w:pStyle w:val="TOC1"/>
        <w:tabs>
          <w:tab w:val="right" w:leader="dot" w:pos="9350"/>
        </w:tabs>
        <w:rPr>
          <w:b w:val="0"/>
          <w:bCs w:val="0"/>
          <w:caps w:val="0"/>
          <w:noProof/>
          <w:spacing w:val="0"/>
          <w:sz w:val="24"/>
        </w:rPr>
      </w:pPr>
      <w:r w:rsidRPr="003751A6">
        <w:fldChar w:fldCharType="begin"/>
      </w:r>
      <w:r w:rsidR="00800C4E">
        <w:instrText xml:space="preserve"> TOC \o "1-3" \h \z \u </w:instrText>
      </w:r>
      <w:r w:rsidRPr="003751A6">
        <w:fldChar w:fldCharType="separate"/>
      </w:r>
      <w:hyperlink w:anchor="_Toc128213361" w:history="1">
        <w:r w:rsidR="008C6C0D" w:rsidRPr="00275109">
          <w:rPr>
            <w:rStyle w:val="Hyperlink"/>
            <w:rFonts w:ascii="Arial" w:hAnsi="Arial" w:cs="Arial"/>
            <w:smallCaps/>
            <w:noProof/>
          </w:rPr>
          <w:t>OBJECTIVES</w:t>
        </w:r>
        <w:r w:rsidR="008C6C0D">
          <w:rPr>
            <w:noProof/>
            <w:webHidden/>
          </w:rPr>
          <w:tab/>
        </w:r>
        <w:r>
          <w:rPr>
            <w:noProof/>
            <w:webHidden/>
          </w:rPr>
          <w:fldChar w:fldCharType="begin"/>
        </w:r>
        <w:r w:rsidR="008C6C0D">
          <w:rPr>
            <w:noProof/>
            <w:webHidden/>
          </w:rPr>
          <w:instrText xml:space="preserve"> PAGEREF _Toc128213361 \h </w:instrText>
        </w:r>
        <w:r>
          <w:rPr>
            <w:noProof/>
            <w:webHidden/>
          </w:rPr>
        </w:r>
        <w:r>
          <w:rPr>
            <w:noProof/>
            <w:webHidden/>
          </w:rPr>
          <w:fldChar w:fldCharType="separate"/>
        </w:r>
        <w:r w:rsidR="00A44FA4">
          <w:rPr>
            <w:noProof/>
            <w:webHidden/>
          </w:rPr>
          <w:t>5</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362" w:history="1">
        <w:r w:rsidR="008C6C0D" w:rsidRPr="00275109">
          <w:rPr>
            <w:rStyle w:val="Hyperlink"/>
            <w:rFonts w:ascii="Arial" w:hAnsi="Arial" w:cs="Arial"/>
            <w:smallCaps/>
            <w:noProof/>
          </w:rPr>
          <w:t>1.</w:t>
        </w:r>
        <w:r w:rsidR="008C6C0D">
          <w:rPr>
            <w:b w:val="0"/>
            <w:bCs w:val="0"/>
            <w:caps w:val="0"/>
            <w:noProof/>
            <w:spacing w:val="0"/>
            <w:sz w:val="24"/>
          </w:rPr>
          <w:tab/>
        </w:r>
        <w:r w:rsidR="008C6C0D" w:rsidRPr="00275109">
          <w:rPr>
            <w:rStyle w:val="Hyperlink"/>
            <w:rFonts w:ascii="Arial" w:hAnsi="Arial" w:cs="Arial"/>
            <w:smallCaps/>
            <w:noProof/>
          </w:rPr>
          <w:t>Business</w:t>
        </w:r>
        <w:r w:rsidR="008C6C0D">
          <w:rPr>
            <w:noProof/>
            <w:webHidden/>
          </w:rPr>
          <w:tab/>
        </w:r>
        <w:r>
          <w:rPr>
            <w:noProof/>
            <w:webHidden/>
          </w:rPr>
          <w:fldChar w:fldCharType="begin"/>
        </w:r>
        <w:r w:rsidR="008C6C0D">
          <w:rPr>
            <w:noProof/>
            <w:webHidden/>
          </w:rPr>
          <w:instrText xml:space="preserve"> PAGEREF _Toc128213362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63" w:history="1">
        <w:r w:rsidR="008C6C0D" w:rsidRPr="00275109">
          <w:rPr>
            <w:rStyle w:val="Hyperlink"/>
            <w:noProof/>
          </w:rPr>
          <w:t>1.1.</w:t>
        </w:r>
        <w:r w:rsidR="008C6C0D">
          <w:rPr>
            <w:smallCaps w:val="0"/>
            <w:noProof/>
            <w:spacing w:val="0"/>
            <w:sz w:val="24"/>
          </w:rPr>
          <w:tab/>
        </w:r>
        <w:r w:rsidR="008C6C0D" w:rsidRPr="00275109">
          <w:rPr>
            <w:rStyle w:val="Hyperlink"/>
            <w:noProof/>
          </w:rPr>
          <w:t>Business Overview</w:t>
        </w:r>
        <w:r w:rsidR="008C6C0D">
          <w:rPr>
            <w:noProof/>
            <w:webHidden/>
          </w:rPr>
          <w:tab/>
        </w:r>
        <w:r>
          <w:rPr>
            <w:noProof/>
            <w:webHidden/>
          </w:rPr>
          <w:fldChar w:fldCharType="begin"/>
        </w:r>
        <w:r w:rsidR="008C6C0D">
          <w:rPr>
            <w:noProof/>
            <w:webHidden/>
          </w:rPr>
          <w:instrText xml:space="preserve"> PAGEREF _Toc128213363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64" w:history="1">
        <w:r w:rsidR="008C6C0D" w:rsidRPr="00275109">
          <w:rPr>
            <w:rStyle w:val="Hyperlink"/>
            <w:noProof/>
          </w:rPr>
          <w:t>1.2.</w:t>
        </w:r>
        <w:r w:rsidR="008C6C0D">
          <w:rPr>
            <w:smallCaps w:val="0"/>
            <w:noProof/>
            <w:spacing w:val="0"/>
            <w:sz w:val="24"/>
          </w:rPr>
          <w:tab/>
        </w:r>
        <w:r w:rsidR="008C6C0D" w:rsidRPr="00275109">
          <w:rPr>
            <w:rStyle w:val="Hyperlink"/>
            <w:noProof/>
          </w:rPr>
          <w:t>Business Processes</w:t>
        </w:r>
        <w:r w:rsidR="008C6C0D">
          <w:rPr>
            <w:noProof/>
            <w:webHidden/>
          </w:rPr>
          <w:tab/>
        </w:r>
        <w:r>
          <w:rPr>
            <w:noProof/>
            <w:webHidden/>
          </w:rPr>
          <w:fldChar w:fldCharType="begin"/>
        </w:r>
        <w:r w:rsidR="008C6C0D">
          <w:rPr>
            <w:noProof/>
            <w:webHidden/>
          </w:rPr>
          <w:instrText xml:space="preserve"> PAGEREF _Toc128213364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65" w:history="1">
        <w:r w:rsidR="008C6C0D" w:rsidRPr="00275109">
          <w:rPr>
            <w:rStyle w:val="Hyperlink"/>
            <w:noProof/>
          </w:rPr>
          <w:t>1.3.</w:t>
        </w:r>
        <w:r w:rsidR="008C6C0D">
          <w:rPr>
            <w:smallCaps w:val="0"/>
            <w:noProof/>
            <w:spacing w:val="0"/>
            <w:sz w:val="24"/>
          </w:rPr>
          <w:tab/>
        </w:r>
        <w:r w:rsidR="008C6C0D" w:rsidRPr="00275109">
          <w:rPr>
            <w:rStyle w:val="Hyperlink"/>
            <w:noProof/>
          </w:rPr>
          <w:t>Business Interrelationships</w:t>
        </w:r>
        <w:r w:rsidR="008C6C0D">
          <w:rPr>
            <w:noProof/>
            <w:webHidden/>
          </w:rPr>
          <w:tab/>
        </w:r>
        <w:r>
          <w:rPr>
            <w:noProof/>
            <w:webHidden/>
          </w:rPr>
          <w:fldChar w:fldCharType="begin"/>
        </w:r>
        <w:r w:rsidR="008C6C0D">
          <w:rPr>
            <w:noProof/>
            <w:webHidden/>
          </w:rPr>
          <w:instrText xml:space="preserve"> PAGEREF _Toc128213365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66" w:history="1">
        <w:r w:rsidR="008C6C0D" w:rsidRPr="00275109">
          <w:rPr>
            <w:rStyle w:val="Hyperlink"/>
            <w:noProof/>
          </w:rPr>
          <w:t>1.4.</w:t>
        </w:r>
        <w:r w:rsidR="008C6C0D">
          <w:rPr>
            <w:smallCaps w:val="0"/>
            <w:noProof/>
            <w:spacing w:val="0"/>
            <w:sz w:val="24"/>
          </w:rPr>
          <w:tab/>
        </w:r>
        <w:r w:rsidR="008C6C0D" w:rsidRPr="00275109">
          <w:rPr>
            <w:rStyle w:val="Hyperlink"/>
            <w:noProof/>
          </w:rPr>
          <w:t>Business Criticality</w:t>
        </w:r>
        <w:r w:rsidR="008C6C0D">
          <w:rPr>
            <w:noProof/>
            <w:webHidden/>
          </w:rPr>
          <w:tab/>
        </w:r>
        <w:r>
          <w:rPr>
            <w:noProof/>
            <w:webHidden/>
          </w:rPr>
          <w:fldChar w:fldCharType="begin"/>
        </w:r>
        <w:r w:rsidR="008C6C0D">
          <w:rPr>
            <w:noProof/>
            <w:webHidden/>
          </w:rPr>
          <w:instrText xml:space="preserve"> PAGEREF _Toc128213366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367" w:history="1">
        <w:r w:rsidR="008C6C0D" w:rsidRPr="00275109">
          <w:rPr>
            <w:rStyle w:val="Hyperlink"/>
            <w:rFonts w:ascii="Arial" w:hAnsi="Arial" w:cs="Arial"/>
            <w:smallCaps/>
            <w:noProof/>
          </w:rPr>
          <w:t>2.</w:t>
        </w:r>
        <w:r w:rsidR="008C6C0D">
          <w:rPr>
            <w:b w:val="0"/>
            <w:bCs w:val="0"/>
            <w:caps w:val="0"/>
            <w:noProof/>
            <w:spacing w:val="0"/>
            <w:sz w:val="24"/>
          </w:rPr>
          <w:tab/>
        </w:r>
        <w:r w:rsidR="008C6C0D" w:rsidRPr="00275109">
          <w:rPr>
            <w:rStyle w:val="Hyperlink"/>
            <w:rFonts w:ascii="Arial" w:hAnsi="Arial" w:cs="Arial"/>
            <w:smallCaps/>
            <w:noProof/>
          </w:rPr>
          <w:t>Functional</w:t>
        </w:r>
        <w:r w:rsidR="008C6C0D">
          <w:rPr>
            <w:noProof/>
            <w:webHidden/>
          </w:rPr>
          <w:tab/>
        </w:r>
        <w:r>
          <w:rPr>
            <w:noProof/>
            <w:webHidden/>
          </w:rPr>
          <w:fldChar w:fldCharType="begin"/>
        </w:r>
        <w:r w:rsidR="008C6C0D">
          <w:rPr>
            <w:noProof/>
            <w:webHidden/>
          </w:rPr>
          <w:instrText xml:space="preserve"> PAGEREF _Toc128213367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68" w:history="1">
        <w:r w:rsidR="008C6C0D" w:rsidRPr="00275109">
          <w:rPr>
            <w:rStyle w:val="Hyperlink"/>
            <w:noProof/>
          </w:rPr>
          <w:t>2.1.</w:t>
        </w:r>
        <w:r w:rsidR="008C6C0D">
          <w:rPr>
            <w:smallCaps w:val="0"/>
            <w:noProof/>
            <w:spacing w:val="0"/>
            <w:sz w:val="24"/>
          </w:rPr>
          <w:tab/>
        </w:r>
        <w:r w:rsidR="008C6C0D" w:rsidRPr="00275109">
          <w:rPr>
            <w:rStyle w:val="Hyperlink"/>
            <w:noProof/>
          </w:rPr>
          <w:t>Functional Overview</w:t>
        </w:r>
        <w:r w:rsidR="008C6C0D">
          <w:rPr>
            <w:noProof/>
            <w:webHidden/>
          </w:rPr>
          <w:tab/>
        </w:r>
        <w:r>
          <w:rPr>
            <w:noProof/>
            <w:webHidden/>
          </w:rPr>
          <w:fldChar w:fldCharType="begin"/>
        </w:r>
        <w:r w:rsidR="008C6C0D">
          <w:rPr>
            <w:noProof/>
            <w:webHidden/>
          </w:rPr>
          <w:instrText xml:space="preserve"> PAGEREF _Toc128213368 \h </w:instrText>
        </w:r>
        <w:r>
          <w:rPr>
            <w:noProof/>
            <w:webHidden/>
          </w:rPr>
        </w:r>
        <w:r>
          <w:rPr>
            <w:noProof/>
            <w:webHidden/>
          </w:rPr>
          <w:fldChar w:fldCharType="separate"/>
        </w:r>
        <w:r w:rsidR="00A44FA4">
          <w:rPr>
            <w:noProof/>
            <w:webHidden/>
          </w:rPr>
          <w:t>6</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69" w:history="1">
        <w:r w:rsidR="008C6C0D" w:rsidRPr="00275109">
          <w:rPr>
            <w:rStyle w:val="Hyperlink"/>
            <w:noProof/>
          </w:rPr>
          <w:t>2.2.</w:t>
        </w:r>
        <w:r w:rsidR="008C6C0D">
          <w:rPr>
            <w:smallCaps w:val="0"/>
            <w:noProof/>
            <w:spacing w:val="0"/>
            <w:sz w:val="24"/>
          </w:rPr>
          <w:tab/>
        </w:r>
        <w:r w:rsidR="008C6C0D" w:rsidRPr="00275109">
          <w:rPr>
            <w:rStyle w:val="Hyperlink"/>
            <w:noProof/>
          </w:rPr>
          <w:t>Functional Details</w:t>
        </w:r>
        <w:r w:rsidR="008C6C0D">
          <w:rPr>
            <w:noProof/>
            <w:webHidden/>
          </w:rPr>
          <w:tab/>
        </w:r>
        <w:r>
          <w:rPr>
            <w:noProof/>
            <w:webHidden/>
          </w:rPr>
          <w:fldChar w:fldCharType="begin"/>
        </w:r>
        <w:r w:rsidR="008C6C0D">
          <w:rPr>
            <w:noProof/>
            <w:webHidden/>
          </w:rPr>
          <w:instrText xml:space="preserve"> PAGEREF _Toc128213369 \h </w:instrText>
        </w:r>
        <w:r>
          <w:rPr>
            <w:noProof/>
            <w:webHidden/>
          </w:rPr>
        </w:r>
        <w:r>
          <w:rPr>
            <w:noProof/>
            <w:webHidden/>
          </w:rPr>
          <w:fldChar w:fldCharType="separate"/>
        </w:r>
        <w:r w:rsidR="00A44FA4">
          <w:rPr>
            <w:noProof/>
            <w:webHidden/>
          </w:rPr>
          <w:t>7</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0" w:history="1">
        <w:r w:rsidR="008C6C0D" w:rsidRPr="00275109">
          <w:rPr>
            <w:rStyle w:val="Hyperlink"/>
            <w:noProof/>
          </w:rPr>
          <w:t>2.3.</w:t>
        </w:r>
        <w:r w:rsidR="008C6C0D">
          <w:rPr>
            <w:smallCaps w:val="0"/>
            <w:noProof/>
            <w:spacing w:val="0"/>
            <w:sz w:val="24"/>
          </w:rPr>
          <w:tab/>
        </w:r>
        <w:r w:rsidR="008C6C0D" w:rsidRPr="00275109">
          <w:rPr>
            <w:rStyle w:val="Hyperlink"/>
            <w:noProof/>
          </w:rPr>
          <w:t>Data Flow</w:t>
        </w:r>
        <w:r w:rsidR="008C6C0D">
          <w:rPr>
            <w:noProof/>
            <w:webHidden/>
          </w:rPr>
          <w:tab/>
        </w:r>
        <w:r>
          <w:rPr>
            <w:noProof/>
            <w:webHidden/>
          </w:rPr>
          <w:fldChar w:fldCharType="begin"/>
        </w:r>
        <w:r w:rsidR="008C6C0D">
          <w:rPr>
            <w:noProof/>
            <w:webHidden/>
          </w:rPr>
          <w:instrText xml:space="preserve"> PAGEREF _Toc128213370 \h </w:instrText>
        </w:r>
        <w:r>
          <w:rPr>
            <w:noProof/>
            <w:webHidden/>
          </w:rPr>
        </w:r>
        <w:r>
          <w:rPr>
            <w:noProof/>
            <w:webHidden/>
          </w:rPr>
          <w:fldChar w:fldCharType="separate"/>
        </w:r>
        <w:r w:rsidR="00A44FA4">
          <w:rPr>
            <w:noProof/>
            <w:webHidden/>
          </w:rPr>
          <w:t>7</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371" w:history="1">
        <w:r w:rsidR="008C6C0D" w:rsidRPr="00275109">
          <w:rPr>
            <w:rStyle w:val="Hyperlink"/>
            <w:rFonts w:ascii="Arial" w:hAnsi="Arial" w:cs="Arial"/>
            <w:smallCaps/>
            <w:noProof/>
          </w:rPr>
          <w:t>3.</w:t>
        </w:r>
        <w:r w:rsidR="008C6C0D">
          <w:rPr>
            <w:b w:val="0"/>
            <w:bCs w:val="0"/>
            <w:caps w:val="0"/>
            <w:noProof/>
            <w:spacing w:val="0"/>
            <w:sz w:val="24"/>
          </w:rPr>
          <w:tab/>
        </w:r>
        <w:r w:rsidR="008C6C0D" w:rsidRPr="00275109">
          <w:rPr>
            <w:rStyle w:val="Hyperlink"/>
            <w:rFonts w:ascii="Arial" w:hAnsi="Arial" w:cs="Arial"/>
            <w:smallCaps/>
            <w:noProof/>
          </w:rPr>
          <w:t>TECHNOLOGY RELATED</w:t>
        </w:r>
        <w:r w:rsidR="008C6C0D">
          <w:rPr>
            <w:noProof/>
            <w:webHidden/>
          </w:rPr>
          <w:tab/>
        </w:r>
        <w:r>
          <w:rPr>
            <w:noProof/>
            <w:webHidden/>
          </w:rPr>
          <w:fldChar w:fldCharType="begin"/>
        </w:r>
        <w:r w:rsidR="008C6C0D">
          <w:rPr>
            <w:noProof/>
            <w:webHidden/>
          </w:rPr>
          <w:instrText xml:space="preserve"> PAGEREF _Toc128213371 \h </w:instrText>
        </w:r>
        <w:r>
          <w:rPr>
            <w:noProof/>
            <w:webHidden/>
          </w:rPr>
        </w:r>
        <w:r>
          <w:rPr>
            <w:noProof/>
            <w:webHidden/>
          </w:rPr>
          <w:fldChar w:fldCharType="separate"/>
        </w:r>
        <w:r w:rsidR="00A44FA4">
          <w:rPr>
            <w:noProof/>
            <w:webHidden/>
          </w:rPr>
          <w:t>7</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2" w:history="1">
        <w:r w:rsidR="008C6C0D" w:rsidRPr="00275109">
          <w:rPr>
            <w:rStyle w:val="Hyperlink"/>
            <w:noProof/>
          </w:rPr>
          <w:t>3.1.</w:t>
        </w:r>
        <w:r w:rsidR="008C6C0D">
          <w:rPr>
            <w:smallCaps w:val="0"/>
            <w:noProof/>
            <w:spacing w:val="0"/>
            <w:sz w:val="24"/>
          </w:rPr>
          <w:tab/>
        </w:r>
        <w:r w:rsidR="008C6C0D" w:rsidRPr="00275109">
          <w:rPr>
            <w:rStyle w:val="Hyperlink"/>
            <w:noProof/>
          </w:rPr>
          <w:t>Technical Overview</w:t>
        </w:r>
        <w:r w:rsidR="008C6C0D">
          <w:rPr>
            <w:noProof/>
            <w:webHidden/>
          </w:rPr>
          <w:tab/>
        </w:r>
        <w:r>
          <w:rPr>
            <w:noProof/>
            <w:webHidden/>
          </w:rPr>
          <w:fldChar w:fldCharType="begin"/>
        </w:r>
        <w:r w:rsidR="008C6C0D">
          <w:rPr>
            <w:noProof/>
            <w:webHidden/>
          </w:rPr>
          <w:instrText xml:space="preserve"> PAGEREF _Toc128213372 \h </w:instrText>
        </w:r>
        <w:r>
          <w:rPr>
            <w:noProof/>
            <w:webHidden/>
          </w:rPr>
        </w:r>
        <w:r>
          <w:rPr>
            <w:noProof/>
            <w:webHidden/>
          </w:rPr>
          <w:fldChar w:fldCharType="separate"/>
        </w:r>
        <w:r w:rsidR="00A44FA4">
          <w:rPr>
            <w:noProof/>
            <w:webHidden/>
          </w:rPr>
          <w:t>7</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3" w:history="1">
        <w:r w:rsidR="008C6C0D" w:rsidRPr="00275109">
          <w:rPr>
            <w:rStyle w:val="Hyperlink"/>
            <w:noProof/>
          </w:rPr>
          <w:t>3.2.</w:t>
        </w:r>
        <w:r w:rsidR="008C6C0D">
          <w:rPr>
            <w:smallCaps w:val="0"/>
            <w:noProof/>
            <w:spacing w:val="0"/>
            <w:sz w:val="24"/>
          </w:rPr>
          <w:tab/>
        </w:r>
        <w:r w:rsidR="008C6C0D" w:rsidRPr="00275109">
          <w:rPr>
            <w:rStyle w:val="Hyperlink"/>
            <w:noProof/>
          </w:rPr>
          <w:t>Application Architecture</w:t>
        </w:r>
        <w:r w:rsidR="008C6C0D">
          <w:rPr>
            <w:noProof/>
            <w:webHidden/>
          </w:rPr>
          <w:tab/>
        </w:r>
        <w:r>
          <w:rPr>
            <w:noProof/>
            <w:webHidden/>
          </w:rPr>
          <w:fldChar w:fldCharType="begin"/>
        </w:r>
        <w:r w:rsidR="008C6C0D">
          <w:rPr>
            <w:noProof/>
            <w:webHidden/>
          </w:rPr>
          <w:instrText xml:space="preserve"> PAGEREF _Toc128213373 \h </w:instrText>
        </w:r>
        <w:r>
          <w:rPr>
            <w:noProof/>
            <w:webHidden/>
          </w:rPr>
        </w:r>
        <w:r>
          <w:rPr>
            <w:noProof/>
            <w:webHidden/>
          </w:rPr>
          <w:fldChar w:fldCharType="separate"/>
        </w:r>
        <w:r w:rsidR="00A44FA4">
          <w:rPr>
            <w:noProof/>
            <w:webHidden/>
          </w:rPr>
          <w:t>8</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4" w:history="1">
        <w:r w:rsidR="008C6C0D" w:rsidRPr="00275109">
          <w:rPr>
            <w:rStyle w:val="Hyperlink"/>
            <w:noProof/>
          </w:rPr>
          <w:t>3.3.</w:t>
        </w:r>
        <w:r w:rsidR="008C6C0D">
          <w:rPr>
            <w:smallCaps w:val="0"/>
            <w:noProof/>
            <w:spacing w:val="0"/>
            <w:sz w:val="24"/>
          </w:rPr>
          <w:tab/>
        </w:r>
        <w:r w:rsidR="008C6C0D" w:rsidRPr="00275109">
          <w:rPr>
            <w:rStyle w:val="Hyperlink"/>
            <w:noProof/>
          </w:rPr>
          <w:t>Application Platform</w:t>
        </w:r>
        <w:r w:rsidR="008C6C0D">
          <w:rPr>
            <w:noProof/>
            <w:webHidden/>
          </w:rPr>
          <w:tab/>
        </w:r>
        <w:r>
          <w:rPr>
            <w:noProof/>
            <w:webHidden/>
          </w:rPr>
          <w:fldChar w:fldCharType="begin"/>
        </w:r>
        <w:r w:rsidR="008C6C0D">
          <w:rPr>
            <w:noProof/>
            <w:webHidden/>
          </w:rPr>
          <w:instrText xml:space="preserve"> PAGEREF _Toc128213374 \h </w:instrText>
        </w:r>
        <w:r>
          <w:rPr>
            <w:noProof/>
            <w:webHidden/>
          </w:rPr>
        </w:r>
        <w:r>
          <w:rPr>
            <w:noProof/>
            <w:webHidden/>
          </w:rPr>
          <w:fldChar w:fldCharType="separate"/>
        </w:r>
        <w:r w:rsidR="00A44FA4">
          <w:rPr>
            <w:noProof/>
            <w:webHidden/>
          </w:rPr>
          <w:t>9</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5" w:history="1">
        <w:r w:rsidR="008C6C0D" w:rsidRPr="00275109">
          <w:rPr>
            <w:rStyle w:val="Hyperlink"/>
            <w:noProof/>
          </w:rPr>
          <w:t>3.4.</w:t>
        </w:r>
        <w:r w:rsidR="008C6C0D">
          <w:rPr>
            <w:smallCaps w:val="0"/>
            <w:noProof/>
            <w:spacing w:val="0"/>
            <w:sz w:val="24"/>
          </w:rPr>
          <w:tab/>
        </w:r>
        <w:r w:rsidR="008C6C0D" w:rsidRPr="00275109">
          <w:rPr>
            <w:rStyle w:val="Hyperlink"/>
            <w:noProof/>
          </w:rPr>
          <w:t>Source Code Control</w:t>
        </w:r>
        <w:r w:rsidR="008C6C0D">
          <w:rPr>
            <w:noProof/>
            <w:webHidden/>
          </w:rPr>
          <w:tab/>
        </w:r>
        <w:r>
          <w:rPr>
            <w:noProof/>
            <w:webHidden/>
          </w:rPr>
          <w:fldChar w:fldCharType="begin"/>
        </w:r>
        <w:r w:rsidR="008C6C0D">
          <w:rPr>
            <w:noProof/>
            <w:webHidden/>
          </w:rPr>
          <w:instrText xml:space="preserve"> PAGEREF _Toc128213375 \h </w:instrText>
        </w:r>
        <w:r>
          <w:rPr>
            <w:noProof/>
            <w:webHidden/>
          </w:rPr>
        </w:r>
        <w:r>
          <w:rPr>
            <w:noProof/>
            <w:webHidden/>
          </w:rPr>
          <w:fldChar w:fldCharType="separate"/>
        </w:r>
        <w:r w:rsidR="00A44FA4">
          <w:rPr>
            <w:noProof/>
            <w:webHidden/>
          </w:rPr>
          <w:t>9</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6" w:history="1">
        <w:r w:rsidR="008C6C0D" w:rsidRPr="00275109">
          <w:rPr>
            <w:rStyle w:val="Hyperlink"/>
            <w:noProof/>
          </w:rPr>
          <w:t>3.5.</w:t>
        </w:r>
        <w:r w:rsidR="008C6C0D">
          <w:rPr>
            <w:smallCaps w:val="0"/>
            <w:noProof/>
            <w:spacing w:val="0"/>
            <w:sz w:val="24"/>
          </w:rPr>
          <w:tab/>
        </w:r>
        <w:r w:rsidR="008C6C0D" w:rsidRPr="00275109">
          <w:rPr>
            <w:rStyle w:val="Hyperlink"/>
            <w:noProof/>
          </w:rPr>
          <w:t>Production, UAT and Development Locations</w:t>
        </w:r>
        <w:r w:rsidR="008C6C0D">
          <w:rPr>
            <w:noProof/>
            <w:webHidden/>
          </w:rPr>
          <w:tab/>
        </w:r>
        <w:r>
          <w:rPr>
            <w:noProof/>
            <w:webHidden/>
          </w:rPr>
          <w:fldChar w:fldCharType="begin"/>
        </w:r>
        <w:r w:rsidR="008C6C0D">
          <w:rPr>
            <w:noProof/>
            <w:webHidden/>
          </w:rPr>
          <w:instrText xml:space="preserve"> PAGEREF _Toc128213376 \h </w:instrText>
        </w:r>
        <w:r>
          <w:rPr>
            <w:noProof/>
            <w:webHidden/>
          </w:rPr>
        </w:r>
        <w:r>
          <w:rPr>
            <w:noProof/>
            <w:webHidden/>
          </w:rPr>
          <w:fldChar w:fldCharType="separate"/>
        </w:r>
        <w:r w:rsidR="00A44FA4">
          <w:rPr>
            <w:noProof/>
            <w:webHidden/>
          </w:rPr>
          <w:t>9</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7" w:history="1">
        <w:r w:rsidR="008C6C0D" w:rsidRPr="00275109">
          <w:rPr>
            <w:rStyle w:val="Hyperlink"/>
            <w:noProof/>
          </w:rPr>
          <w:t>3.6.</w:t>
        </w:r>
        <w:r w:rsidR="008C6C0D">
          <w:rPr>
            <w:smallCaps w:val="0"/>
            <w:noProof/>
            <w:spacing w:val="0"/>
            <w:sz w:val="24"/>
          </w:rPr>
          <w:tab/>
        </w:r>
        <w:r w:rsidR="008C6C0D" w:rsidRPr="00275109">
          <w:rPr>
            <w:rStyle w:val="Hyperlink"/>
            <w:noProof/>
          </w:rPr>
          <w:t>Hardware and Software Pre-requisites</w:t>
        </w:r>
        <w:r w:rsidR="008C6C0D">
          <w:rPr>
            <w:noProof/>
            <w:webHidden/>
          </w:rPr>
          <w:tab/>
        </w:r>
        <w:r>
          <w:rPr>
            <w:noProof/>
            <w:webHidden/>
          </w:rPr>
          <w:fldChar w:fldCharType="begin"/>
        </w:r>
        <w:r w:rsidR="008C6C0D">
          <w:rPr>
            <w:noProof/>
            <w:webHidden/>
          </w:rPr>
          <w:instrText xml:space="preserve"> PAGEREF _Toc128213377 \h </w:instrText>
        </w:r>
        <w:r>
          <w:rPr>
            <w:noProof/>
            <w:webHidden/>
          </w:rPr>
        </w:r>
        <w:r>
          <w:rPr>
            <w:noProof/>
            <w:webHidden/>
          </w:rPr>
          <w:fldChar w:fldCharType="separate"/>
        </w:r>
        <w:r w:rsidR="00A44FA4">
          <w:rPr>
            <w:noProof/>
            <w:webHidden/>
          </w:rPr>
          <w:t>9</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8" w:history="1">
        <w:r w:rsidR="008C6C0D" w:rsidRPr="00275109">
          <w:rPr>
            <w:rStyle w:val="Hyperlink"/>
            <w:noProof/>
          </w:rPr>
          <w:t>3.7.</w:t>
        </w:r>
        <w:r w:rsidR="008C6C0D">
          <w:rPr>
            <w:smallCaps w:val="0"/>
            <w:noProof/>
            <w:spacing w:val="0"/>
            <w:sz w:val="24"/>
          </w:rPr>
          <w:tab/>
        </w:r>
        <w:r w:rsidR="008C6C0D" w:rsidRPr="00275109">
          <w:rPr>
            <w:rStyle w:val="Hyperlink"/>
            <w:noProof/>
          </w:rPr>
          <w:t>Interfaces to other systems</w:t>
        </w:r>
        <w:r w:rsidR="008C6C0D">
          <w:rPr>
            <w:noProof/>
            <w:webHidden/>
          </w:rPr>
          <w:tab/>
        </w:r>
        <w:r>
          <w:rPr>
            <w:noProof/>
            <w:webHidden/>
          </w:rPr>
          <w:fldChar w:fldCharType="begin"/>
        </w:r>
        <w:r w:rsidR="008C6C0D">
          <w:rPr>
            <w:noProof/>
            <w:webHidden/>
          </w:rPr>
          <w:instrText xml:space="preserve"> PAGEREF _Toc128213378 \h </w:instrText>
        </w:r>
        <w:r>
          <w:rPr>
            <w:noProof/>
            <w:webHidden/>
          </w:rPr>
        </w:r>
        <w:r>
          <w:rPr>
            <w:noProof/>
            <w:webHidden/>
          </w:rPr>
          <w:fldChar w:fldCharType="separate"/>
        </w:r>
        <w:r w:rsidR="00A44FA4">
          <w:rPr>
            <w:noProof/>
            <w:webHidden/>
          </w:rPr>
          <w:t>9</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79" w:history="1">
        <w:r w:rsidR="008C6C0D" w:rsidRPr="00275109">
          <w:rPr>
            <w:rStyle w:val="Hyperlink"/>
            <w:noProof/>
          </w:rPr>
          <w:t>3.8.</w:t>
        </w:r>
        <w:r w:rsidR="008C6C0D">
          <w:rPr>
            <w:smallCaps w:val="0"/>
            <w:noProof/>
            <w:spacing w:val="0"/>
            <w:sz w:val="24"/>
          </w:rPr>
          <w:tab/>
        </w:r>
        <w:r w:rsidR="008C6C0D" w:rsidRPr="00275109">
          <w:rPr>
            <w:rStyle w:val="Hyperlink"/>
            <w:noProof/>
          </w:rPr>
          <w:t>Documentation</w:t>
        </w:r>
        <w:r w:rsidR="008C6C0D">
          <w:rPr>
            <w:noProof/>
            <w:webHidden/>
          </w:rPr>
          <w:tab/>
        </w:r>
        <w:r>
          <w:rPr>
            <w:noProof/>
            <w:webHidden/>
          </w:rPr>
          <w:fldChar w:fldCharType="begin"/>
        </w:r>
        <w:r w:rsidR="008C6C0D">
          <w:rPr>
            <w:noProof/>
            <w:webHidden/>
          </w:rPr>
          <w:instrText xml:space="preserve"> PAGEREF _Toc128213379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0" w:history="1">
        <w:r w:rsidR="008C6C0D" w:rsidRPr="00275109">
          <w:rPr>
            <w:rStyle w:val="Hyperlink"/>
            <w:noProof/>
          </w:rPr>
          <w:t>3.9.</w:t>
        </w:r>
        <w:r w:rsidR="008C6C0D">
          <w:rPr>
            <w:smallCaps w:val="0"/>
            <w:noProof/>
            <w:spacing w:val="0"/>
            <w:sz w:val="24"/>
          </w:rPr>
          <w:tab/>
        </w:r>
        <w:r w:rsidR="008C6C0D" w:rsidRPr="00275109">
          <w:rPr>
            <w:rStyle w:val="Hyperlink"/>
            <w:noProof/>
          </w:rPr>
          <w:t>Network Specific Issues</w:t>
        </w:r>
        <w:r w:rsidR="008C6C0D">
          <w:rPr>
            <w:noProof/>
            <w:webHidden/>
          </w:rPr>
          <w:tab/>
        </w:r>
        <w:r>
          <w:rPr>
            <w:noProof/>
            <w:webHidden/>
          </w:rPr>
          <w:fldChar w:fldCharType="begin"/>
        </w:r>
        <w:r w:rsidR="008C6C0D">
          <w:rPr>
            <w:noProof/>
            <w:webHidden/>
          </w:rPr>
          <w:instrText xml:space="preserve"> PAGEREF _Toc128213380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81" w:history="1">
        <w:r w:rsidR="008C6C0D" w:rsidRPr="00275109">
          <w:rPr>
            <w:rStyle w:val="Hyperlink"/>
            <w:noProof/>
          </w:rPr>
          <w:t>3.10.</w:t>
        </w:r>
        <w:r w:rsidR="008C6C0D">
          <w:rPr>
            <w:smallCaps w:val="0"/>
            <w:noProof/>
            <w:spacing w:val="0"/>
            <w:sz w:val="24"/>
          </w:rPr>
          <w:tab/>
        </w:r>
        <w:r w:rsidR="008C6C0D" w:rsidRPr="00275109">
          <w:rPr>
            <w:rStyle w:val="Hyperlink"/>
            <w:noProof/>
          </w:rPr>
          <w:t>Third Party Tools</w:t>
        </w:r>
        <w:r w:rsidR="008C6C0D">
          <w:rPr>
            <w:noProof/>
            <w:webHidden/>
          </w:rPr>
          <w:tab/>
        </w:r>
        <w:r>
          <w:rPr>
            <w:noProof/>
            <w:webHidden/>
          </w:rPr>
          <w:fldChar w:fldCharType="begin"/>
        </w:r>
        <w:r w:rsidR="008C6C0D">
          <w:rPr>
            <w:noProof/>
            <w:webHidden/>
          </w:rPr>
          <w:instrText xml:space="preserve"> PAGEREF _Toc128213381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382" w:history="1">
        <w:r w:rsidR="008C6C0D" w:rsidRPr="00275109">
          <w:rPr>
            <w:rStyle w:val="Hyperlink"/>
            <w:noProof/>
          </w:rPr>
          <w:t>4.</w:t>
        </w:r>
        <w:r w:rsidR="008C6C0D">
          <w:rPr>
            <w:b w:val="0"/>
            <w:bCs w:val="0"/>
            <w:caps w:val="0"/>
            <w:noProof/>
            <w:spacing w:val="0"/>
            <w:sz w:val="24"/>
          </w:rPr>
          <w:tab/>
        </w:r>
        <w:r w:rsidR="008C6C0D" w:rsidRPr="00275109">
          <w:rPr>
            <w:rStyle w:val="Hyperlink"/>
            <w:noProof/>
          </w:rPr>
          <w:t>Technical Environment</w:t>
        </w:r>
        <w:r w:rsidR="008C6C0D">
          <w:rPr>
            <w:noProof/>
            <w:webHidden/>
          </w:rPr>
          <w:tab/>
        </w:r>
        <w:r>
          <w:rPr>
            <w:noProof/>
            <w:webHidden/>
          </w:rPr>
          <w:fldChar w:fldCharType="begin"/>
        </w:r>
        <w:r w:rsidR="008C6C0D">
          <w:rPr>
            <w:noProof/>
            <w:webHidden/>
          </w:rPr>
          <w:instrText xml:space="preserve"> PAGEREF _Toc128213382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3" w:history="1">
        <w:r w:rsidR="008C6C0D" w:rsidRPr="00275109">
          <w:rPr>
            <w:rStyle w:val="Hyperlink"/>
            <w:noProof/>
          </w:rPr>
          <w:t>4.1.</w:t>
        </w:r>
        <w:r w:rsidR="008C6C0D">
          <w:rPr>
            <w:smallCaps w:val="0"/>
            <w:noProof/>
            <w:spacing w:val="0"/>
            <w:sz w:val="24"/>
          </w:rPr>
          <w:tab/>
        </w:r>
        <w:r w:rsidR="008C6C0D" w:rsidRPr="00275109">
          <w:rPr>
            <w:rStyle w:val="Hyperlink"/>
            <w:noProof/>
          </w:rPr>
          <w:t>Server Names</w:t>
        </w:r>
        <w:r w:rsidR="008C6C0D">
          <w:rPr>
            <w:noProof/>
            <w:webHidden/>
          </w:rPr>
          <w:tab/>
        </w:r>
        <w:r>
          <w:rPr>
            <w:noProof/>
            <w:webHidden/>
          </w:rPr>
          <w:fldChar w:fldCharType="begin"/>
        </w:r>
        <w:r w:rsidR="008C6C0D">
          <w:rPr>
            <w:noProof/>
            <w:webHidden/>
          </w:rPr>
          <w:instrText xml:space="preserve"> PAGEREF _Toc128213383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4" w:history="1">
        <w:r w:rsidR="008C6C0D" w:rsidRPr="00275109">
          <w:rPr>
            <w:rStyle w:val="Hyperlink"/>
            <w:noProof/>
          </w:rPr>
          <w:t>4.2.</w:t>
        </w:r>
        <w:r w:rsidR="008C6C0D">
          <w:rPr>
            <w:smallCaps w:val="0"/>
            <w:noProof/>
            <w:spacing w:val="0"/>
            <w:sz w:val="24"/>
          </w:rPr>
          <w:tab/>
        </w:r>
        <w:r w:rsidR="008C6C0D" w:rsidRPr="00275109">
          <w:rPr>
            <w:rStyle w:val="Hyperlink"/>
            <w:noProof/>
          </w:rPr>
          <w:t>Web Locations</w:t>
        </w:r>
        <w:r w:rsidR="008C6C0D">
          <w:rPr>
            <w:noProof/>
            <w:webHidden/>
          </w:rPr>
          <w:tab/>
        </w:r>
        <w:r>
          <w:rPr>
            <w:noProof/>
            <w:webHidden/>
          </w:rPr>
          <w:fldChar w:fldCharType="begin"/>
        </w:r>
        <w:r w:rsidR="008C6C0D">
          <w:rPr>
            <w:noProof/>
            <w:webHidden/>
          </w:rPr>
          <w:instrText xml:space="preserve"> PAGEREF _Toc128213384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5" w:history="1">
        <w:r w:rsidR="008C6C0D" w:rsidRPr="00275109">
          <w:rPr>
            <w:rStyle w:val="Hyperlink"/>
            <w:noProof/>
          </w:rPr>
          <w:t>4.3.</w:t>
        </w:r>
        <w:r w:rsidR="008C6C0D">
          <w:rPr>
            <w:smallCaps w:val="0"/>
            <w:noProof/>
            <w:spacing w:val="0"/>
            <w:sz w:val="24"/>
          </w:rPr>
          <w:tab/>
        </w:r>
        <w:r w:rsidR="008C6C0D" w:rsidRPr="00275109">
          <w:rPr>
            <w:rStyle w:val="Hyperlink"/>
            <w:noProof/>
          </w:rPr>
          <w:t>Web URLs</w:t>
        </w:r>
        <w:r w:rsidR="008C6C0D">
          <w:rPr>
            <w:noProof/>
            <w:webHidden/>
          </w:rPr>
          <w:tab/>
        </w:r>
        <w:r>
          <w:rPr>
            <w:noProof/>
            <w:webHidden/>
          </w:rPr>
          <w:fldChar w:fldCharType="begin"/>
        </w:r>
        <w:r w:rsidR="008C6C0D">
          <w:rPr>
            <w:noProof/>
            <w:webHidden/>
          </w:rPr>
          <w:instrText xml:space="preserve"> PAGEREF _Toc128213385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6" w:history="1">
        <w:r w:rsidR="008C6C0D" w:rsidRPr="00275109">
          <w:rPr>
            <w:rStyle w:val="Hyperlink"/>
            <w:noProof/>
          </w:rPr>
          <w:t>4.4.</w:t>
        </w:r>
        <w:r w:rsidR="008C6C0D">
          <w:rPr>
            <w:smallCaps w:val="0"/>
            <w:noProof/>
            <w:spacing w:val="0"/>
            <w:sz w:val="24"/>
          </w:rPr>
          <w:tab/>
        </w:r>
        <w:r w:rsidR="008C6C0D" w:rsidRPr="00275109">
          <w:rPr>
            <w:rStyle w:val="Hyperlink"/>
            <w:noProof/>
          </w:rPr>
          <w:t>On-Line Region</w:t>
        </w:r>
        <w:r w:rsidR="008C6C0D">
          <w:rPr>
            <w:noProof/>
            <w:webHidden/>
          </w:rPr>
          <w:tab/>
        </w:r>
        <w:r>
          <w:rPr>
            <w:noProof/>
            <w:webHidden/>
          </w:rPr>
          <w:fldChar w:fldCharType="begin"/>
        </w:r>
        <w:r w:rsidR="008C6C0D">
          <w:rPr>
            <w:noProof/>
            <w:webHidden/>
          </w:rPr>
          <w:instrText xml:space="preserve"> PAGEREF _Toc128213386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7" w:history="1">
        <w:r w:rsidR="008C6C0D" w:rsidRPr="00275109">
          <w:rPr>
            <w:rStyle w:val="Hyperlink"/>
            <w:noProof/>
          </w:rPr>
          <w:t>4.5.</w:t>
        </w:r>
        <w:r w:rsidR="008C6C0D">
          <w:rPr>
            <w:smallCaps w:val="0"/>
            <w:noProof/>
            <w:spacing w:val="0"/>
            <w:sz w:val="24"/>
          </w:rPr>
          <w:tab/>
        </w:r>
        <w:r w:rsidR="008C6C0D" w:rsidRPr="00275109">
          <w:rPr>
            <w:rStyle w:val="Hyperlink"/>
            <w:noProof/>
          </w:rPr>
          <w:t>Libraries</w:t>
        </w:r>
        <w:r w:rsidR="008C6C0D">
          <w:rPr>
            <w:noProof/>
            <w:webHidden/>
          </w:rPr>
          <w:tab/>
        </w:r>
        <w:r>
          <w:rPr>
            <w:noProof/>
            <w:webHidden/>
          </w:rPr>
          <w:fldChar w:fldCharType="begin"/>
        </w:r>
        <w:r w:rsidR="008C6C0D">
          <w:rPr>
            <w:noProof/>
            <w:webHidden/>
          </w:rPr>
          <w:instrText xml:space="preserve"> PAGEREF _Toc128213387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8" w:history="1">
        <w:r w:rsidR="008C6C0D" w:rsidRPr="00275109">
          <w:rPr>
            <w:rStyle w:val="Hyperlink"/>
            <w:noProof/>
          </w:rPr>
          <w:t>4.6.</w:t>
        </w:r>
        <w:r w:rsidR="008C6C0D">
          <w:rPr>
            <w:smallCaps w:val="0"/>
            <w:noProof/>
            <w:spacing w:val="0"/>
            <w:sz w:val="24"/>
          </w:rPr>
          <w:tab/>
        </w:r>
        <w:r w:rsidR="008C6C0D" w:rsidRPr="00275109">
          <w:rPr>
            <w:rStyle w:val="Hyperlink"/>
            <w:noProof/>
          </w:rPr>
          <w:t>Software Requirements</w:t>
        </w:r>
        <w:r w:rsidR="008C6C0D">
          <w:rPr>
            <w:noProof/>
            <w:webHidden/>
          </w:rPr>
          <w:tab/>
        </w:r>
        <w:r>
          <w:rPr>
            <w:noProof/>
            <w:webHidden/>
          </w:rPr>
          <w:fldChar w:fldCharType="begin"/>
        </w:r>
        <w:r w:rsidR="008C6C0D">
          <w:rPr>
            <w:noProof/>
            <w:webHidden/>
          </w:rPr>
          <w:instrText xml:space="preserve"> PAGEREF _Toc128213388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89" w:history="1">
        <w:r w:rsidR="008C6C0D" w:rsidRPr="00275109">
          <w:rPr>
            <w:rStyle w:val="Hyperlink"/>
            <w:noProof/>
          </w:rPr>
          <w:t>4.7.</w:t>
        </w:r>
        <w:r w:rsidR="008C6C0D">
          <w:rPr>
            <w:smallCaps w:val="0"/>
            <w:noProof/>
            <w:spacing w:val="0"/>
            <w:sz w:val="24"/>
          </w:rPr>
          <w:tab/>
        </w:r>
        <w:r w:rsidR="008C6C0D" w:rsidRPr="00275109">
          <w:rPr>
            <w:rStyle w:val="Hyperlink"/>
            <w:noProof/>
          </w:rPr>
          <w:t>Server/Application access requirements</w:t>
        </w:r>
        <w:r w:rsidR="008C6C0D">
          <w:rPr>
            <w:noProof/>
            <w:webHidden/>
          </w:rPr>
          <w:tab/>
        </w:r>
        <w:r>
          <w:rPr>
            <w:noProof/>
            <w:webHidden/>
          </w:rPr>
          <w:fldChar w:fldCharType="begin"/>
        </w:r>
        <w:r w:rsidR="008C6C0D">
          <w:rPr>
            <w:noProof/>
            <w:webHidden/>
          </w:rPr>
          <w:instrText xml:space="preserve"> PAGEREF _Toc128213389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90" w:history="1">
        <w:r w:rsidR="008C6C0D" w:rsidRPr="00275109">
          <w:rPr>
            <w:rStyle w:val="Hyperlink"/>
            <w:noProof/>
          </w:rPr>
          <w:t>4.8.</w:t>
        </w:r>
        <w:r w:rsidR="008C6C0D">
          <w:rPr>
            <w:smallCaps w:val="0"/>
            <w:noProof/>
            <w:spacing w:val="0"/>
            <w:sz w:val="24"/>
          </w:rPr>
          <w:tab/>
        </w:r>
        <w:r w:rsidR="008C6C0D" w:rsidRPr="00275109">
          <w:rPr>
            <w:rStyle w:val="Hyperlink"/>
            <w:noProof/>
          </w:rPr>
          <w:t>Login IDs on Production and Development</w:t>
        </w:r>
        <w:r w:rsidR="008C6C0D">
          <w:rPr>
            <w:noProof/>
            <w:webHidden/>
          </w:rPr>
          <w:tab/>
        </w:r>
        <w:r>
          <w:rPr>
            <w:noProof/>
            <w:webHidden/>
          </w:rPr>
          <w:fldChar w:fldCharType="begin"/>
        </w:r>
        <w:r w:rsidR="008C6C0D">
          <w:rPr>
            <w:noProof/>
            <w:webHidden/>
          </w:rPr>
          <w:instrText xml:space="preserve"> PAGEREF _Toc128213390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391" w:history="1">
        <w:r w:rsidR="008C6C0D" w:rsidRPr="00275109">
          <w:rPr>
            <w:rStyle w:val="Hyperlink"/>
            <w:noProof/>
          </w:rPr>
          <w:t>4.9.</w:t>
        </w:r>
        <w:r w:rsidR="008C6C0D">
          <w:rPr>
            <w:smallCaps w:val="0"/>
            <w:noProof/>
            <w:spacing w:val="0"/>
            <w:sz w:val="24"/>
          </w:rPr>
          <w:tab/>
        </w:r>
        <w:r w:rsidR="008C6C0D" w:rsidRPr="00275109">
          <w:rPr>
            <w:rStyle w:val="Hyperlink"/>
            <w:noProof/>
          </w:rPr>
          <w:t>Test data and Test environment</w:t>
        </w:r>
        <w:r w:rsidR="008C6C0D">
          <w:rPr>
            <w:noProof/>
            <w:webHidden/>
          </w:rPr>
          <w:tab/>
        </w:r>
        <w:r>
          <w:rPr>
            <w:noProof/>
            <w:webHidden/>
          </w:rPr>
          <w:fldChar w:fldCharType="begin"/>
        </w:r>
        <w:r w:rsidR="008C6C0D">
          <w:rPr>
            <w:noProof/>
            <w:webHidden/>
          </w:rPr>
          <w:instrText xml:space="preserve"> PAGEREF _Toc128213391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2" w:history="1">
        <w:r w:rsidR="008C6C0D" w:rsidRPr="00275109">
          <w:rPr>
            <w:rStyle w:val="Hyperlink"/>
            <w:noProof/>
          </w:rPr>
          <w:t>4.10.</w:t>
        </w:r>
        <w:r w:rsidR="008C6C0D">
          <w:rPr>
            <w:smallCaps w:val="0"/>
            <w:noProof/>
            <w:spacing w:val="0"/>
            <w:sz w:val="24"/>
          </w:rPr>
          <w:tab/>
        </w:r>
        <w:r w:rsidR="008C6C0D" w:rsidRPr="00275109">
          <w:rPr>
            <w:rStyle w:val="Hyperlink"/>
            <w:noProof/>
          </w:rPr>
          <w:t>Change Control Procedure</w:t>
        </w:r>
        <w:r w:rsidR="008C6C0D">
          <w:rPr>
            <w:noProof/>
            <w:webHidden/>
          </w:rPr>
          <w:tab/>
        </w:r>
        <w:r>
          <w:rPr>
            <w:noProof/>
            <w:webHidden/>
          </w:rPr>
          <w:fldChar w:fldCharType="begin"/>
        </w:r>
        <w:r w:rsidR="008C6C0D">
          <w:rPr>
            <w:noProof/>
            <w:webHidden/>
          </w:rPr>
          <w:instrText xml:space="preserve"> PAGEREF _Toc128213392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3" w:history="1">
        <w:r w:rsidR="008C6C0D" w:rsidRPr="00275109">
          <w:rPr>
            <w:rStyle w:val="Hyperlink"/>
            <w:noProof/>
          </w:rPr>
          <w:t>4.11.</w:t>
        </w:r>
        <w:r w:rsidR="008C6C0D">
          <w:rPr>
            <w:smallCaps w:val="0"/>
            <w:noProof/>
            <w:spacing w:val="0"/>
            <w:sz w:val="24"/>
          </w:rPr>
          <w:tab/>
        </w:r>
        <w:r w:rsidR="008C6C0D" w:rsidRPr="00275109">
          <w:rPr>
            <w:rStyle w:val="Hyperlink"/>
            <w:noProof/>
          </w:rPr>
          <w:t>Forms</w:t>
        </w:r>
        <w:r w:rsidR="008C6C0D">
          <w:rPr>
            <w:noProof/>
            <w:webHidden/>
          </w:rPr>
          <w:tab/>
        </w:r>
        <w:r>
          <w:rPr>
            <w:noProof/>
            <w:webHidden/>
          </w:rPr>
          <w:fldChar w:fldCharType="begin"/>
        </w:r>
        <w:r w:rsidR="008C6C0D">
          <w:rPr>
            <w:noProof/>
            <w:webHidden/>
          </w:rPr>
          <w:instrText xml:space="preserve"> PAGEREF _Toc128213393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4" w:history="1">
        <w:r w:rsidR="008C6C0D" w:rsidRPr="00275109">
          <w:rPr>
            <w:rStyle w:val="Hyperlink"/>
            <w:noProof/>
          </w:rPr>
          <w:t>4.12.</w:t>
        </w:r>
        <w:r w:rsidR="008C6C0D">
          <w:rPr>
            <w:smallCaps w:val="0"/>
            <w:noProof/>
            <w:spacing w:val="0"/>
            <w:sz w:val="24"/>
          </w:rPr>
          <w:tab/>
        </w:r>
        <w:r w:rsidR="008C6C0D" w:rsidRPr="00275109">
          <w:rPr>
            <w:rStyle w:val="Hyperlink"/>
            <w:noProof/>
          </w:rPr>
          <w:t>Reports</w:t>
        </w:r>
        <w:r w:rsidR="008C6C0D">
          <w:rPr>
            <w:noProof/>
            <w:webHidden/>
          </w:rPr>
          <w:tab/>
        </w:r>
        <w:r>
          <w:rPr>
            <w:noProof/>
            <w:webHidden/>
          </w:rPr>
          <w:fldChar w:fldCharType="begin"/>
        </w:r>
        <w:r w:rsidR="008C6C0D">
          <w:rPr>
            <w:noProof/>
            <w:webHidden/>
          </w:rPr>
          <w:instrText xml:space="preserve"> PAGEREF _Toc128213394 \h </w:instrText>
        </w:r>
        <w:r>
          <w:rPr>
            <w:noProof/>
            <w:webHidden/>
          </w:rPr>
        </w:r>
        <w:r>
          <w:rPr>
            <w:noProof/>
            <w:webHidden/>
          </w:rPr>
          <w:fldChar w:fldCharType="separate"/>
        </w:r>
        <w:r w:rsidR="00A44FA4">
          <w:rPr>
            <w:noProof/>
            <w:webHidden/>
          </w:rPr>
          <w:t>10</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5" w:history="1">
        <w:r w:rsidR="008C6C0D" w:rsidRPr="00275109">
          <w:rPr>
            <w:rStyle w:val="Hyperlink"/>
            <w:noProof/>
          </w:rPr>
          <w:t>4.13.</w:t>
        </w:r>
        <w:r w:rsidR="008C6C0D">
          <w:rPr>
            <w:smallCaps w:val="0"/>
            <w:noProof/>
            <w:spacing w:val="0"/>
            <w:sz w:val="24"/>
          </w:rPr>
          <w:tab/>
        </w:r>
        <w:r w:rsidR="008C6C0D" w:rsidRPr="00275109">
          <w:rPr>
            <w:rStyle w:val="Hyperlink"/>
            <w:noProof/>
          </w:rPr>
          <w:t>Tools</w:t>
        </w:r>
        <w:r w:rsidR="008C6C0D">
          <w:rPr>
            <w:noProof/>
            <w:webHidden/>
          </w:rPr>
          <w:tab/>
        </w:r>
        <w:r>
          <w:rPr>
            <w:noProof/>
            <w:webHidden/>
          </w:rPr>
          <w:fldChar w:fldCharType="begin"/>
        </w:r>
        <w:r w:rsidR="008C6C0D">
          <w:rPr>
            <w:noProof/>
            <w:webHidden/>
          </w:rPr>
          <w:instrText xml:space="preserve"> PAGEREF _Toc128213395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6" w:history="1">
        <w:r w:rsidR="008C6C0D" w:rsidRPr="00275109">
          <w:rPr>
            <w:rStyle w:val="Hyperlink"/>
            <w:noProof/>
          </w:rPr>
          <w:t>4.14.</w:t>
        </w:r>
        <w:r w:rsidR="008C6C0D">
          <w:rPr>
            <w:smallCaps w:val="0"/>
            <w:noProof/>
            <w:spacing w:val="0"/>
            <w:sz w:val="24"/>
          </w:rPr>
          <w:tab/>
        </w:r>
        <w:r w:rsidR="008C6C0D" w:rsidRPr="00275109">
          <w:rPr>
            <w:rStyle w:val="Hyperlink"/>
            <w:noProof/>
          </w:rPr>
          <w:t>Methodologies</w:t>
        </w:r>
        <w:r w:rsidR="008C6C0D">
          <w:rPr>
            <w:noProof/>
            <w:webHidden/>
          </w:rPr>
          <w:tab/>
        </w:r>
        <w:r>
          <w:rPr>
            <w:noProof/>
            <w:webHidden/>
          </w:rPr>
          <w:fldChar w:fldCharType="begin"/>
        </w:r>
        <w:r w:rsidR="008C6C0D">
          <w:rPr>
            <w:noProof/>
            <w:webHidden/>
          </w:rPr>
          <w:instrText xml:space="preserve"> PAGEREF _Toc128213396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7" w:history="1">
        <w:r w:rsidR="008C6C0D" w:rsidRPr="00275109">
          <w:rPr>
            <w:rStyle w:val="Hyperlink"/>
            <w:noProof/>
          </w:rPr>
          <w:t>4.15.</w:t>
        </w:r>
        <w:r w:rsidR="008C6C0D">
          <w:rPr>
            <w:smallCaps w:val="0"/>
            <w:noProof/>
            <w:spacing w:val="0"/>
            <w:sz w:val="24"/>
          </w:rPr>
          <w:tab/>
        </w:r>
        <w:r w:rsidR="008C6C0D" w:rsidRPr="00275109">
          <w:rPr>
            <w:rStyle w:val="Hyperlink"/>
            <w:noProof/>
          </w:rPr>
          <w:t>Complexity</w:t>
        </w:r>
        <w:r w:rsidR="008C6C0D">
          <w:rPr>
            <w:noProof/>
            <w:webHidden/>
          </w:rPr>
          <w:tab/>
        </w:r>
        <w:r>
          <w:rPr>
            <w:noProof/>
            <w:webHidden/>
          </w:rPr>
          <w:fldChar w:fldCharType="begin"/>
        </w:r>
        <w:r w:rsidR="008C6C0D">
          <w:rPr>
            <w:noProof/>
            <w:webHidden/>
          </w:rPr>
          <w:instrText xml:space="preserve"> PAGEREF _Toc128213397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8" w:history="1">
        <w:r w:rsidR="008C6C0D" w:rsidRPr="00275109">
          <w:rPr>
            <w:rStyle w:val="Hyperlink"/>
            <w:noProof/>
          </w:rPr>
          <w:t>4.16.</w:t>
        </w:r>
        <w:r w:rsidR="008C6C0D">
          <w:rPr>
            <w:smallCaps w:val="0"/>
            <w:noProof/>
            <w:spacing w:val="0"/>
            <w:sz w:val="24"/>
          </w:rPr>
          <w:tab/>
        </w:r>
        <w:r w:rsidR="008C6C0D" w:rsidRPr="00275109">
          <w:rPr>
            <w:rStyle w:val="Hyperlink"/>
            <w:noProof/>
          </w:rPr>
          <w:t>Unusual coding practice</w:t>
        </w:r>
        <w:r w:rsidR="008C6C0D">
          <w:rPr>
            <w:noProof/>
            <w:webHidden/>
          </w:rPr>
          <w:tab/>
        </w:r>
        <w:r>
          <w:rPr>
            <w:noProof/>
            <w:webHidden/>
          </w:rPr>
          <w:fldChar w:fldCharType="begin"/>
        </w:r>
        <w:r w:rsidR="008C6C0D">
          <w:rPr>
            <w:noProof/>
            <w:webHidden/>
          </w:rPr>
          <w:instrText xml:space="preserve"> PAGEREF _Toc128213398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399" w:history="1">
        <w:r w:rsidR="008C6C0D" w:rsidRPr="00275109">
          <w:rPr>
            <w:rStyle w:val="Hyperlink"/>
            <w:noProof/>
          </w:rPr>
          <w:t>4.17.</w:t>
        </w:r>
        <w:r w:rsidR="008C6C0D">
          <w:rPr>
            <w:smallCaps w:val="0"/>
            <w:noProof/>
            <w:spacing w:val="0"/>
            <w:sz w:val="24"/>
          </w:rPr>
          <w:tab/>
        </w:r>
        <w:r w:rsidR="008C6C0D" w:rsidRPr="00275109">
          <w:rPr>
            <w:rStyle w:val="Hyperlink"/>
            <w:noProof/>
          </w:rPr>
          <w:t>Commonly used routines</w:t>
        </w:r>
        <w:r w:rsidR="008C6C0D">
          <w:rPr>
            <w:noProof/>
            <w:webHidden/>
          </w:rPr>
          <w:tab/>
        </w:r>
        <w:r>
          <w:rPr>
            <w:noProof/>
            <w:webHidden/>
          </w:rPr>
          <w:fldChar w:fldCharType="begin"/>
        </w:r>
        <w:r w:rsidR="008C6C0D">
          <w:rPr>
            <w:noProof/>
            <w:webHidden/>
          </w:rPr>
          <w:instrText xml:space="preserve"> PAGEREF _Toc128213399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400" w:history="1">
        <w:r w:rsidR="008C6C0D" w:rsidRPr="00275109">
          <w:rPr>
            <w:rStyle w:val="Hyperlink"/>
            <w:rFonts w:ascii="Arial" w:hAnsi="Arial" w:cs="Arial"/>
            <w:smallCaps/>
            <w:noProof/>
          </w:rPr>
          <w:t>5.</w:t>
        </w:r>
        <w:r w:rsidR="008C6C0D">
          <w:rPr>
            <w:b w:val="0"/>
            <w:bCs w:val="0"/>
            <w:caps w:val="0"/>
            <w:noProof/>
            <w:spacing w:val="0"/>
            <w:sz w:val="24"/>
          </w:rPr>
          <w:tab/>
        </w:r>
        <w:r w:rsidR="008C6C0D" w:rsidRPr="00275109">
          <w:rPr>
            <w:rStyle w:val="Hyperlink"/>
            <w:rFonts w:ascii="Arial" w:hAnsi="Arial" w:cs="Arial"/>
            <w:smallCaps/>
            <w:noProof/>
          </w:rPr>
          <w:t>Datasets &amp; Databases</w:t>
        </w:r>
        <w:r w:rsidR="008C6C0D">
          <w:rPr>
            <w:noProof/>
            <w:webHidden/>
          </w:rPr>
          <w:tab/>
        </w:r>
        <w:r>
          <w:rPr>
            <w:noProof/>
            <w:webHidden/>
          </w:rPr>
          <w:fldChar w:fldCharType="begin"/>
        </w:r>
        <w:r w:rsidR="008C6C0D">
          <w:rPr>
            <w:noProof/>
            <w:webHidden/>
          </w:rPr>
          <w:instrText xml:space="preserve"> PAGEREF _Toc128213400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1" w:history="1">
        <w:r w:rsidR="008C6C0D" w:rsidRPr="00275109">
          <w:rPr>
            <w:rStyle w:val="Hyperlink"/>
            <w:noProof/>
          </w:rPr>
          <w:t>5.1.</w:t>
        </w:r>
        <w:r w:rsidR="008C6C0D">
          <w:rPr>
            <w:smallCaps w:val="0"/>
            <w:noProof/>
            <w:spacing w:val="0"/>
            <w:sz w:val="24"/>
          </w:rPr>
          <w:tab/>
        </w:r>
        <w:r w:rsidR="008C6C0D" w:rsidRPr="00275109">
          <w:rPr>
            <w:rStyle w:val="Hyperlink"/>
            <w:noProof/>
          </w:rPr>
          <w:t>Overview</w:t>
        </w:r>
        <w:r w:rsidR="008C6C0D">
          <w:rPr>
            <w:noProof/>
            <w:webHidden/>
          </w:rPr>
          <w:tab/>
        </w:r>
        <w:r>
          <w:rPr>
            <w:noProof/>
            <w:webHidden/>
          </w:rPr>
          <w:fldChar w:fldCharType="begin"/>
        </w:r>
        <w:r w:rsidR="008C6C0D">
          <w:rPr>
            <w:noProof/>
            <w:webHidden/>
          </w:rPr>
          <w:instrText xml:space="preserve"> PAGEREF _Toc128213401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2" w:history="1">
        <w:r w:rsidR="008C6C0D" w:rsidRPr="00275109">
          <w:rPr>
            <w:rStyle w:val="Hyperlink"/>
            <w:noProof/>
          </w:rPr>
          <w:t>5.2.</w:t>
        </w:r>
        <w:r w:rsidR="008C6C0D">
          <w:rPr>
            <w:smallCaps w:val="0"/>
            <w:noProof/>
            <w:spacing w:val="0"/>
            <w:sz w:val="24"/>
          </w:rPr>
          <w:tab/>
        </w:r>
        <w:r w:rsidR="008C6C0D" w:rsidRPr="00275109">
          <w:rPr>
            <w:rStyle w:val="Hyperlink"/>
            <w:noProof/>
          </w:rPr>
          <w:t>Tables</w:t>
        </w:r>
        <w:r w:rsidR="008C6C0D">
          <w:rPr>
            <w:noProof/>
            <w:webHidden/>
          </w:rPr>
          <w:tab/>
        </w:r>
        <w:r>
          <w:rPr>
            <w:noProof/>
            <w:webHidden/>
          </w:rPr>
          <w:fldChar w:fldCharType="begin"/>
        </w:r>
        <w:r w:rsidR="008C6C0D">
          <w:rPr>
            <w:noProof/>
            <w:webHidden/>
          </w:rPr>
          <w:instrText xml:space="preserve"> PAGEREF _Toc128213402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3" w:history="1">
        <w:r w:rsidR="008C6C0D" w:rsidRPr="00275109">
          <w:rPr>
            <w:rStyle w:val="Hyperlink"/>
            <w:noProof/>
          </w:rPr>
          <w:t>5.3.</w:t>
        </w:r>
        <w:r w:rsidR="008C6C0D">
          <w:rPr>
            <w:smallCaps w:val="0"/>
            <w:noProof/>
            <w:spacing w:val="0"/>
            <w:sz w:val="24"/>
          </w:rPr>
          <w:tab/>
        </w:r>
        <w:r w:rsidR="008C6C0D" w:rsidRPr="00275109">
          <w:rPr>
            <w:rStyle w:val="Hyperlink"/>
            <w:noProof/>
          </w:rPr>
          <w:t>Stored Procedures</w:t>
        </w:r>
        <w:r w:rsidR="008C6C0D">
          <w:rPr>
            <w:noProof/>
            <w:webHidden/>
          </w:rPr>
          <w:tab/>
        </w:r>
        <w:r>
          <w:rPr>
            <w:noProof/>
            <w:webHidden/>
          </w:rPr>
          <w:fldChar w:fldCharType="begin"/>
        </w:r>
        <w:r w:rsidR="008C6C0D">
          <w:rPr>
            <w:noProof/>
            <w:webHidden/>
          </w:rPr>
          <w:instrText xml:space="preserve"> PAGEREF _Toc128213403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4" w:history="1">
        <w:r w:rsidR="008C6C0D" w:rsidRPr="00275109">
          <w:rPr>
            <w:rStyle w:val="Hyperlink"/>
            <w:noProof/>
          </w:rPr>
          <w:t>5.4.</w:t>
        </w:r>
        <w:r w:rsidR="008C6C0D">
          <w:rPr>
            <w:smallCaps w:val="0"/>
            <w:noProof/>
            <w:spacing w:val="0"/>
            <w:sz w:val="24"/>
          </w:rPr>
          <w:tab/>
        </w:r>
        <w:r w:rsidR="008C6C0D" w:rsidRPr="00275109">
          <w:rPr>
            <w:rStyle w:val="Hyperlink"/>
            <w:noProof/>
          </w:rPr>
          <w:t>User-Ids</w:t>
        </w:r>
        <w:r w:rsidR="008C6C0D">
          <w:rPr>
            <w:noProof/>
            <w:webHidden/>
          </w:rPr>
          <w:tab/>
        </w:r>
        <w:r>
          <w:rPr>
            <w:noProof/>
            <w:webHidden/>
          </w:rPr>
          <w:fldChar w:fldCharType="begin"/>
        </w:r>
        <w:r w:rsidR="008C6C0D">
          <w:rPr>
            <w:noProof/>
            <w:webHidden/>
          </w:rPr>
          <w:instrText xml:space="preserve"> PAGEREF _Toc128213404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rStyle w:val="Hyperlink"/>
          <w:noProof/>
        </w:rPr>
      </w:pPr>
      <w:hyperlink w:anchor="_Toc128213405" w:history="1">
        <w:r w:rsidR="008C6C0D" w:rsidRPr="00275109">
          <w:rPr>
            <w:rStyle w:val="Hyperlink"/>
            <w:noProof/>
          </w:rPr>
          <w:t>5.5.</w:t>
        </w:r>
        <w:r w:rsidR="008C6C0D">
          <w:rPr>
            <w:smallCaps w:val="0"/>
            <w:noProof/>
            <w:spacing w:val="0"/>
            <w:sz w:val="24"/>
          </w:rPr>
          <w:tab/>
        </w:r>
        <w:r w:rsidR="008C6C0D" w:rsidRPr="00275109">
          <w:rPr>
            <w:rStyle w:val="Hyperlink"/>
            <w:noProof/>
          </w:rPr>
          <w:t>Performance Requirements</w:t>
        </w:r>
        <w:r w:rsidR="008C6C0D">
          <w:rPr>
            <w:noProof/>
            <w:webHidden/>
          </w:rPr>
          <w:tab/>
        </w:r>
        <w:r>
          <w:rPr>
            <w:noProof/>
            <w:webHidden/>
          </w:rPr>
          <w:fldChar w:fldCharType="begin"/>
        </w:r>
        <w:r w:rsidR="008C6C0D">
          <w:rPr>
            <w:noProof/>
            <w:webHidden/>
          </w:rPr>
          <w:instrText xml:space="preserve"> PAGEREF _Toc128213405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854198" w:rsidP="00854198">
      <w:pPr>
        <w:pStyle w:val="TOC2"/>
        <w:tabs>
          <w:tab w:val="left" w:pos="6000"/>
        </w:tabs>
        <w:rPr>
          <w:smallCaps w:val="0"/>
          <w:noProof/>
          <w:spacing w:val="0"/>
          <w:sz w:val="24"/>
        </w:rPr>
      </w:pPr>
      <w:r>
        <w:rPr>
          <w:smallCaps w:val="0"/>
          <w:noProof/>
          <w:spacing w:val="0"/>
          <w:sz w:val="24"/>
        </w:rPr>
        <w:tab/>
      </w:r>
    </w:p>
    <w:p w:rsidR="008C6C0D" w:rsidRDefault="003751A6">
      <w:pPr>
        <w:pStyle w:val="TOC1"/>
        <w:tabs>
          <w:tab w:val="left" w:pos="400"/>
          <w:tab w:val="right" w:leader="dot" w:pos="9350"/>
        </w:tabs>
        <w:rPr>
          <w:b w:val="0"/>
          <w:bCs w:val="0"/>
          <w:caps w:val="0"/>
          <w:noProof/>
          <w:spacing w:val="0"/>
          <w:sz w:val="24"/>
        </w:rPr>
      </w:pPr>
      <w:hyperlink w:anchor="_Toc128213406" w:history="1">
        <w:r w:rsidR="008C6C0D" w:rsidRPr="00275109">
          <w:rPr>
            <w:rStyle w:val="Hyperlink"/>
            <w:rFonts w:ascii="Arial" w:hAnsi="Arial" w:cs="Arial"/>
            <w:smallCaps/>
            <w:noProof/>
          </w:rPr>
          <w:t>6.</w:t>
        </w:r>
        <w:r w:rsidR="008C6C0D">
          <w:rPr>
            <w:b w:val="0"/>
            <w:bCs w:val="0"/>
            <w:caps w:val="0"/>
            <w:noProof/>
            <w:spacing w:val="0"/>
            <w:sz w:val="24"/>
          </w:rPr>
          <w:tab/>
        </w:r>
        <w:r w:rsidR="008C6C0D" w:rsidRPr="00275109">
          <w:rPr>
            <w:rStyle w:val="Hyperlink"/>
            <w:rFonts w:ascii="Arial" w:hAnsi="Arial" w:cs="Arial"/>
            <w:smallCaps/>
            <w:noProof/>
          </w:rPr>
          <w:t>Application Components</w:t>
        </w:r>
        <w:r w:rsidR="008C6C0D">
          <w:rPr>
            <w:noProof/>
            <w:webHidden/>
          </w:rPr>
          <w:tab/>
        </w:r>
        <w:r>
          <w:rPr>
            <w:noProof/>
            <w:webHidden/>
          </w:rPr>
          <w:fldChar w:fldCharType="begin"/>
        </w:r>
        <w:r w:rsidR="008C6C0D">
          <w:rPr>
            <w:noProof/>
            <w:webHidden/>
          </w:rPr>
          <w:instrText xml:space="preserve"> PAGEREF _Toc128213406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7" w:history="1">
        <w:r w:rsidR="008C6C0D" w:rsidRPr="00275109">
          <w:rPr>
            <w:rStyle w:val="Hyperlink"/>
            <w:noProof/>
          </w:rPr>
          <w:t>6.1.</w:t>
        </w:r>
        <w:r w:rsidR="008C6C0D">
          <w:rPr>
            <w:smallCaps w:val="0"/>
            <w:noProof/>
            <w:spacing w:val="0"/>
            <w:sz w:val="24"/>
          </w:rPr>
          <w:tab/>
        </w:r>
        <w:r w:rsidR="008C6C0D" w:rsidRPr="00275109">
          <w:rPr>
            <w:rStyle w:val="Hyperlink"/>
            <w:noProof/>
          </w:rPr>
          <w:t>Naming Standards</w:t>
        </w:r>
        <w:r w:rsidR="008C6C0D">
          <w:rPr>
            <w:noProof/>
            <w:webHidden/>
          </w:rPr>
          <w:tab/>
        </w:r>
        <w:r>
          <w:rPr>
            <w:noProof/>
            <w:webHidden/>
          </w:rPr>
          <w:fldChar w:fldCharType="begin"/>
        </w:r>
        <w:r w:rsidR="008C6C0D">
          <w:rPr>
            <w:noProof/>
            <w:webHidden/>
          </w:rPr>
          <w:instrText xml:space="preserve"> PAGEREF _Toc128213407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8" w:history="1">
        <w:r w:rsidR="008C6C0D" w:rsidRPr="00275109">
          <w:rPr>
            <w:rStyle w:val="Hyperlink"/>
            <w:noProof/>
          </w:rPr>
          <w:t>6.2.</w:t>
        </w:r>
        <w:r w:rsidR="008C6C0D">
          <w:rPr>
            <w:smallCaps w:val="0"/>
            <w:noProof/>
            <w:spacing w:val="0"/>
            <w:sz w:val="24"/>
          </w:rPr>
          <w:tab/>
        </w:r>
        <w:r w:rsidR="008C6C0D" w:rsidRPr="00275109">
          <w:rPr>
            <w:rStyle w:val="Hyperlink"/>
            <w:noProof/>
          </w:rPr>
          <w:t>Batch</w:t>
        </w:r>
        <w:r w:rsidR="008C6C0D">
          <w:rPr>
            <w:noProof/>
            <w:webHidden/>
          </w:rPr>
          <w:tab/>
        </w:r>
        <w:r>
          <w:rPr>
            <w:noProof/>
            <w:webHidden/>
          </w:rPr>
          <w:fldChar w:fldCharType="begin"/>
        </w:r>
        <w:r w:rsidR="008C6C0D">
          <w:rPr>
            <w:noProof/>
            <w:webHidden/>
          </w:rPr>
          <w:instrText xml:space="preserve"> PAGEREF _Toc128213408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09" w:history="1">
        <w:r w:rsidR="008C6C0D" w:rsidRPr="00275109">
          <w:rPr>
            <w:rStyle w:val="Hyperlink"/>
            <w:noProof/>
          </w:rPr>
          <w:t>6.3.</w:t>
        </w:r>
        <w:r w:rsidR="008C6C0D">
          <w:rPr>
            <w:smallCaps w:val="0"/>
            <w:noProof/>
            <w:spacing w:val="0"/>
            <w:sz w:val="24"/>
          </w:rPr>
          <w:tab/>
        </w:r>
        <w:r w:rsidR="008C6C0D" w:rsidRPr="00275109">
          <w:rPr>
            <w:rStyle w:val="Hyperlink"/>
            <w:noProof/>
          </w:rPr>
          <w:t>On-Line</w:t>
        </w:r>
        <w:r w:rsidR="008C6C0D">
          <w:rPr>
            <w:noProof/>
            <w:webHidden/>
          </w:rPr>
          <w:tab/>
        </w:r>
        <w:r>
          <w:rPr>
            <w:noProof/>
            <w:webHidden/>
          </w:rPr>
          <w:fldChar w:fldCharType="begin"/>
        </w:r>
        <w:r w:rsidR="008C6C0D">
          <w:rPr>
            <w:noProof/>
            <w:webHidden/>
          </w:rPr>
          <w:instrText xml:space="preserve"> PAGEREF _Toc128213409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0" w:history="1">
        <w:r w:rsidR="008C6C0D" w:rsidRPr="00275109">
          <w:rPr>
            <w:rStyle w:val="Hyperlink"/>
            <w:noProof/>
          </w:rPr>
          <w:t>6.4.</w:t>
        </w:r>
        <w:r w:rsidR="008C6C0D">
          <w:rPr>
            <w:smallCaps w:val="0"/>
            <w:noProof/>
            <w:spacing w:val="0"/>
            <w:sz w:val="24"/>
          </w:rPr>
          <w:tab/>
        </w:r>
        <w:r w:rsidR="008C6C0D" w:rsidRPr="00275109">
          <w:rPr>
            <w:rStyle w:val="Hyperlink"/>
            <w:noProof/>
          </w:rPr>
          <w:t>Other objects</w:t>
        </w:r>
        <w:r w:rsidR="008C6C0D">
          <w:rPr>
            <w:noProof/>
            <w:webHidden/>
          </w:rPr>
          <w:tab/>
        </w:r>
        <w:r>
          <w:rPr>
            <w:noProof/>
            <w:webHidden/>
          </w:rPr>
          <w:fldChar w:fldCharType="begin"/>
        </w:r>
        <w:r w:rsidR="008C6C0D">
          <w:rPr>
            <w:noProof/>
            <w:webHidden/>
          </w:rPr>
          <w:instrText xml:space="preserve"> PAGEREF _Toc128213410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411" w:history="1">
        <w:r w:rsidR="008C6C0D" w:rsidRPr="00275109">
          <w:rPr>
            <w:rStyle w:val="Hyperlink"/>
            <w:rFonts w:ascii="Arial" w:hAnsi="Arial" w:cs="Arial"/>
            <w:smallCaps/>
            <w:noProof/>
          </w:rPr>
          <w:t>7.</w:t>
        </w:r>
        <w:r w:rsidR="008C6C0D">
          <w:rPr>
            <w:b w:val="0"/>
            <w:bCs w:val="0"/>
            <w:caps w:val="0"/>
            <w:noProof/>
            <w:spacing w:val="0"/>
            <w:sz w:val="24"/>
          </w:rPr>
          <w:tab/>
        </w:r>
        <w:r w:rsidR="008C6C0D" w:rsidRPr="00275109">
          <w:rPr>
            <w:rStyle w:val="Hyperlink"/>
            <w:rFonts w:ascii="Arial" w:hAnsi="Arial" w:cs="Arial"/>
            <w:smallCaps/>
            <w:noProof/>
          </w:rPr>
          <w:t>OPERATIONAL REQUIREMENTS</w:t>
        </w:r>
        <w:r w:rsidR="008C6C0D">
          <w:rPr>
            <w:noProof/>
            <w:webHidden/>
          </w:rPr>
          <w:tab/>
        </w:r>
        <w:r>
          <w:rPr>
            <w:noProof/>
            <w:webHidden/>
          </w:rPr>
          <w:fldChar w:fldCharType="begin"/>
        </w:r>
        <w:r w:rsidR="008C6C0D">
          <w:rPr>
            <w:noProof/>
            <w:webHidden/>
          </w:rPr>
          <w:instrText xml:space="preserve"> PAGEREF _Toc128213411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2" w:history="1">
        <w:r w:rsidR="008C6C0D" w:rsidRPr="00275109">
          <w:rPr>
            <w:rStyle w:val="Hyperlink"/>
            <w:noProof/>
          </w:rPr>
          <w:t>7.1.</w:t>
        </w:r>
        <w:r w:rsidR="008C6C0D">
          <w:rPr>
            <w:smallCaps w:val="0"/>
            <w:noProof/>
            <w:spacing w:val="0"/>
            <w:sz w:val="24"/>
          </w:rPr>
          <w:tab/>
        </w:r>
        <w:r w:rsidR="008C6C0D" w:rsidRPr="00275109">
          <w:rPr>
            <w:rStyle w:val="Hyperlink"/>
            <w:noProof/>
          </w:rPr>
          <w:t>Application Administration</w:t>
        </w:r>
        <w:r w:rsidR="008C6C0D">
          <w:rPr>
            <w:noProof/>
            <w:webHidden/>
          </w:rPr>
          <w:tab/>
        </w:r>
        <w:r>
          <w:rPr>
            <w:noProof/>
            <w:webHidden/>
          </w:rPr>
          <w:fldChar w:fldCharType="begin"/>
        </w:r>
        <w:r w:rsidR="008C6C0D">
          <w:rPr>
            <w:noProof/>
            <w:webHidden/>
          </w:rPr>
          <w:instrText xml:space="preserve"> PAGEREF _Toc128213412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3" w:history="1">
        <w:r w:rsidR="008C6C0D" w:rsidRPr="00275109">
          <w:rPr>
            <w:rStyle w:val="Hyperlink"/>
            <w:noProof/>
          </w:rPr>
          <w:t>7.2.</w:t>
        </w:r>
        <w:r w:rsidR="008C6C0D">
          <w:rPr>
            <w:smallCaps w:val="0"/>
            <w:noProof/>
            <w:spacing w:val="0"/>
            <w:sz w:val="24"/>
          </w:rPr>
          <w:tab/>
        </w:r>
        <w:r w:rsidR="008C6C0D" w:rsidRPr="00275109">
          <w:rPr>
            <w:rStyle w:val="Hyperlink"/>
            <w:noProof/>
          </w:rPr>
          <w:t>DR Process &amp; documentation</w:t>
        </w:r>
        <w:r w:rsidR="008C6C0D">
          <w:rPr>
            <w:noProof/>
            <w:webHidden/>
          </w:rPr>
          <w:tab/>
        </w:r>
        <w:r>
          <w:rPr>
            <w:noProof/>
            <w:webHidden/>
          </w:rPr>
          <w:fldChar w:fldCharType="begin"/>
        </w:r>
        <w:r w:rsidR="008C6C0D">
          <w:rPr>
            <w:noProof/>
            <w:webHidden/>
          </w:rPr>
          <w:instrText xml:space="preserve"> PAGEREF _Toc128213413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4" w:history="1">
        <w:r w:rsidR="008C6C0D" w:rsidRPr="00275109">
          <w:rPr>
            <w:rStyle w:val="Hyperlink"/>
            <w:noProof/>
          </w:rPr>
          <w:t>7.3.</w:t>
        </w:r>
        <w:r w:rsidR="008C6C0D">
          <w:rPr>
            <w:smallCaps w:val="0"/>
            <w:noProof/>
            <w:spacing w:val="0"/>
            <w:sz w:val="24"/>
          </w:rPr>
          <w:tab/>
        </w:r>
        <w:r w:rsidR="008C6C0D" w:rsidRPr="00275109">
          <w:rPr>
            <w:rStyle w:val="Hyperlink"/>
            <w:noProof/>
          </w:rPr>
          <w:t>Daily, Weekly, Monthly, Quarterly, Monthly Checks/Activities</w:t>
        </w:r>
        <w:r w:rsidR="008C6C0D">
          <w:rPr>
            <w:noProof/>
            <w:webHidden/>
          </w:rPr>
          <w:tab/>
        </w:r>
        <w:r>
          <w:rPr>
            <w:noProof/>
            <w:webHidden/>
          </w:rPr>
          <w:fldChar w:fldCharType="begin"/>
        </w:r>
        <w:r w:rsidR="008C6C0D">
          <w:rPr>
            <w:noProof/>
            <w:webHidden/>
          </w:rPr>
          <w:instrText xml:space="preserve"> PAGEREF _Toc128213414 \h </w:instrText>
        </w:r>
        <w:r>
          <w:rPr>
            <w:noProof/>
            <w:webHidden/>
          </w:rPr>
        </w:r>
        <w:r>
          <w:rPr>
            <w:noProof/>
            <w:webHidden/>
          </w:rPr>
          <w:fldChar w:fldCharType="separate"/>
        </w:r>
        <w:r w:rsidR="00A44FA4">
          <w:rPr>
            <w:noProof/>
            <w:webHidden/>
          </w:rPr>
          <w:t>11</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5" w:history="1">
        <w:r w:rsidR="008C6C0D" w:rsidRPr="00275109">
          <w:rPr>
            <w:rStyle w:val="Hyperlink"/>
            <w:noProof/>
          </w:rPr>
          <w:t>7.4.</w:t>
        </w:r>
        <w:r w:rsidR="008C6C0D">
          <w:rPr>
            <w:smallCaps w:val="0"/>
            <w:noProof/>
            <w:spacing w:val="0"/>
            <w:sz w:val="24"/>
          </w:rPr>
          <w:tab/>
        </w:r>
        <w:r w:rsidR="008C6C0D" w:rsidRPr="00275109">
          <w:rPr>
            <w:rStyle w:val="Hyperlink"/>
            <w:noProof/>
          </w:rPr>
          <w:t>On Demand/Request</w:t>
        </w:r>
        <w:r w:rsidR="008C6C0D">
          <w:rPr>
            <w:noProof/>
            <w:webHidden/>
          </w:rPr>
          <w:tab/>
        </w:r>
        <w:r>
          <w:rPr>
            <w:noProof/>
            <w:webHidden/>
          </w:rPr>
          <w:fldChar w:fldCharType="begin"/>
        </w:r>
        <w:r w:rsidR="008C6C0D">
          <w:rPr>
            <w:noProof/>
            <w:webHidden/>
          </w:rPr>
          <w:instrText xml:space="preserve"> PAGEREF _Toc128213415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6" w:history="1">
        <w:r w:rsidR="008C6C0D" w:rsidRPr="00275109">
          <w:rPr>
            <w:rStyle w:val="Hyperlink"/>
            <w:noProof/>
          </w:rPr>
          <w:t>7.5.</w:t>
        </w:r>
        <w:r w:rsidR="008C6C0D">
          <w:rPr>
            <w:smallCaps w:val="0"/>
            <w:noProof/>
            <w:spacing w:val="0"/>
            <w:sz w:val="24"/>
          </w:rPr>
          <w:tab/>
        </w:r>
        <w:r w:rsidR="008C6C0D" w:rsidRPr="00275109">
          <w:rPr>
            <w:rStyle w:val="Hyperlink"/>
            <w:noProof/>
          </w:rPr>
          <w:t>Backup Information</w:t>
        </w:r>
        <w:r w:rsidR="008C6C0D">
          <w:rPr>
            <w:noProof/>
            <w:webHidden/>
          </w:rPr>
          <w:tab/>
        </w:r>
        <w:r>
          <w:rPr>
            <w:noProof/>
            <w:webHidden/>
          </w:rPr>
          <w:fldChar w:fldCharType="begin"/>
        </w:r>
        <w:r w:rsidR="008C6C0D">
          <w:rPr>
            <w:noProof/>
            <w:webHidden/>
          </w:rPr>
          <w:instrText xml:space="preserve"> PAGEREF _Toc128213416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417" w:history="1">
        <w:r w:rsidR="008C6C0D" w:rsidRPr="00275109">
          <w:rPr>
            <w:rStyle w:val="Hyperlink"/>
            <w:rFonts w:ascii="Arial" w:hAnsi="Arial" w:cs="Arial"/>
            <w:smallCaps/>
            <w:noProof/>
          </w:rPr>
          <w:t>8.</w:t>
        </w:r>
        <w:r w:rsidR="008C6C0D">
          <w:rPr>
            <w:b w:val="0"/>
            <w:bCs w:val="0"/>
            <w:caps w:val="0"/>
            <w:noProof/>
            <w:spacing w:val="0"/>
            <w:sz w:val="24"/>
          </w:rPr>
          <w:tab/>
        </w:r>
        <w:r w:rsidR="008C6C0D" w:rsidRPr="00275109">
          <w:rPr>
            <w:rStyle w:val="Hyperlink"/>
            <w:rFonts w:ascii="Arial" w:hAnsi="Arial" w:cs="Arial"/>
            <w:smallCaps/>
            <w:noProof/>
          </w:rPr>
          <w:t>PROCESS RELATED</w:t>
        </w:r>
        <w:r w:rsidR="008C6C0D">
          <w:rPr>
            <w:noProof/>
            <w:webHidden/>
          </w:rPr>
          <w:tab/>
        </w:r>
        <w:r>
          <w:rPr>
            <w:noProof/>
            <w:webHidden/>
          </w:rPr>
          <w:fldChar w:fldCharType="begin"/>
        </w:r>
        <w:r w:rsidR="008C6C0D">
          <w:rPr>
            <w:noProof/>
            <w:webHidden/>
          </w:rPr>
          <w:instrText xml:space="preserve"> PAGEREF _Toc128213417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8" w:history="1">
        <w:r w:rsidR="008C6C0D" w:rsidRPr="00275109">
          <w:rPr>
            <w:rStyle w:val="Hyperlink"/>
            <w:noProof/>
          </w:rPr>
          <w:t>8.1.</w:t>
        </w:r>
        <w:r w:rsidR="008C6C0D">
          <w:rPr>
            <w:smallCaps w:val="0"/>
            <w:noProof/>
            <w:spacing w:val="0"/>
            <w:sz w:val="24"/>
          </w:rPr>
          <w:tab/>
        </w:r>
        <w:r w:rsidR="008C6C0D" w:rsidRPr="00275109">
          <w:rPr>
            <w:rStyle w:val="Hyperlink"/>
            <w:noProof/>
          </w:rPr>
          <w:t>Change Control</w:t>
        </w:r>
        <w:r w:rsidR="008C6C0D">
          <w:rPr>
            <w:noProof/>
            <w:webHidden/>
          </w:rPr>
          <w:tab/>
        </w:r>
        <w:r>
          <w:rPr>
            <w:noProof/>
            <w:webHidden/>
          </w:rPr>
          <w:fldChar w:fldCharType="begin"/>
        </w:r>
        <w:r w:rsidR="008C6C0D">
          <w:rPr>
            <w:noProof/>
            <w:webHidden/>
          </w:rPr>
          <w:instrText xml:space="preserve"> PAGEREF _Toc128213418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19" w:history="1">
        <w:r w:rsidR="008C6C0D" w:rsidRPr="00275109">
          <w:rPr>
            <w:rStyle w:val="Hyperlink"/>
            <w:noProof/>
          </w:rPr>
          <w:t>8.2.</w:t>
        </w:r>
        <w:r w:rsidR="008C6C0D">
          <w:rPr>
            <w:smallCaps w:val="0"/>
            <w:noProof/>
            <w:spacing w:val="0"/>
            <w:sz w:val="24"/>
          </w:rPr>
          <w:tab/>
        </w:r>
        <w:r w:rsidR="008C6C0D" w:rsidRPr="00275109">
          <w:rPr>
            <w:rStyle w:val="Hyperlink"/>
            <w:noProof/>
          </w:rPr>
          <w:t>Problem Management</w:t>
        </w:r>
        <w:r w:rsidR="008C6C0D">
          <w:rPr>
            <w:noProof/>
            <w:webHidden/>
          </w:rPr>
          <w:tab/>
        </w:r>
        <w:r>
          <w:rPr>
            <w:noProof/>
            <w:webHidden/>
          </w:rPr>
          <w:fldChar w:fldCharType="begin"/>
        </w:r>
        <w:r w:rsidR="008C6C0D">
          <w:rPr>
            <w:noProof/>
            <w:webHidden/>
          </w:rPr>
          <w:instrText xml:space="preserve"> PAGEREF _Toc128213419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0" w:history="1">
        <w:r w:rsidR="008C6C0D" w:rsidRPr="00275109">
          <w:rPr>
            <w:rStyle w:val="Hyperlink"/>
            <w:noProof/>
          </w:rPr>
          <w:t>8.3.</w:t>
        </w:r>
        <w:r w:rsidR="008C6C0D">
          <w:rPr>
            <w:smallCaps w:val="0"/>
            <w:noProof/>
            <w:spacing w:val="0"/>
            <w:sz w:val="24"/>
          </w:rPr>
          <w:tab/>
        </w:r>
        <w:r w:rsidR="008C6C0D" w:rsidRPr="00275109">
          <w:rPr>
            <w:rStyle w:val="Hyperlink"/>
            <w:noProof/>
          </w:rPr>
          <w:t>Release Management</w:t>
        </w:r>
        <w:r w:rsidR="008C6C0D">
          <w:rPr>
            <w:noProof/>
            <w:webHidden/>
          </w:rPr>
          <w:tab/>
        </w:r>
        <w:r>
          <w:rPr>
            <w:noProof/>
            <w:webHidden/>
          </w:rPr>
          <w:fldChar w:fldCharType="begin"/>
        </w:r>
        <w:r w:rsidR="008C6C0D">
          <w:rPr>
            <w:noProof/>
            <w:webHidden/>
          </w:rPr>
          <w:instrText xml:space="preserve"> PAGEREF _Toc128213420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1" w:history="1">
        <w:r w:rsidR="008C6C0D" w:rsidRPr="00275109">
          <w:rPr>
            <w:rStyle w:val="Hyperlink"/>
            <w:noProof/>
          </w:rPr>
          <w:t>8.4.</w:t>
        </w:r>
        <w:r w:rsidR="008C6C0D">
          <w:rPr>
            <w:smallCaps w:val="0"/>
            <w:noProof/>
            <w:spacing w:val="0"/>
            <w:sz w:val="24"/>
          </w:rPr>
          <w:tab/>
        </w:r>
        <w:r w:rsidR="008C6C0D" w:rsidRPr="00275109">
          <w:rPr>
            <w:rStyle w:val="Hyperlink"/>
            <w:noProof/>
          </w:rPr>
          <w:t>Size/Complexity/Criticality</w:t>
        </w:r>
        <w:r w:rsidR="008C6C0D">
          <w:rPr>
            <w:noProof/>
            <w:webHidden/>
          </w:rPr>
          <w:tab/>
        </w:r>
        <w:r>
          <w:rPr>
            <w:noProof/>
            <w:webHidden/>
          </w:rPr>
          <w:fldChar w:fldCharType="begin"/>
        </w:r>
        <w:r w:rsidR="008C6C0D">
          <w:rPr>
            <w:noProof/>
            <w:webHidden/>
          </w:rPr>
          <w:instrText xml:space="preserve"> PAGEREF _Toc128213421 \h </w:instrText>
        </w:r>
        <w:r>
          <w:rPr>
            <w:noProof/>
            <w:webHidden/>
          </w:rPr>
        </w:r>
        <w:r>
          <w:rPr>
            <w:noProof/>
            <w:webHidden/>
          </w:rPr>
          <w:fldChar w:fldCharType="separate"/>
        </w:r>
        <w:r w:rsidR="00A44FA4">
          <w:rPr>
            <w:noProof/>
            <w:webHidden/>
          </w:rPr>
          <w:t>12</w:t>
        </w:r>
        <w:r>
          <w:rPr>
            <w:noProof/>
            <w:webHidden/>
          </w:rPr>
          <w:fldChar w:fldCharType="end"/>
        </w:r>
      </w:hyperlink>
    </w:p>
    <w:p w:rsidR="00DD0D26" w:rsidRPr="00DD0D26" w:rsidRDefault="003751A6" w:rsidP="00DD0D26">
      <w:pPr>
        <w:pStyle w:val="TOC2"/>
        <w:tabs>
          <w:tab w:val="left" w:pos="800"/>
          <w:tab w:val="right" w:leader="dot" w:pos="9350"/>
        </w:tabs>
        <w:rPr>
          <w:noProof/>
        </w:rPr>
      </w:pPr>
      <w:hyperlink w:anchor="_Toc128213422" w:history="1">
        <w:r w:rsidR="008C6C0D" w:rsidRPr="00275109">
          <w:rPr>
            <w:rStyle w:val="Hyperlink"/>
            <w:noProof/>
          </w:rPr>
          <w:t>8.5.</w:t>
        </w:r>
        <w:r w:rsidR="008C6C0D">
          <w:rPr>
            <w:smallCaps w:val="0"/>
            <w:noProof/>
            <w:spacing w:val="0"/>
            <w:sz w:val="24"/>
          </w:rPr>
          <w:tab/>
        </w:r>
        <w:r w:rsidR="008C6C0D" w:rsidRPr="00275109">
          <w:rPr>
            <w:rStyle w:val="Hyperlink"/>
            <w:noProof/>
          </w:rPr>
          <w:t>Coding Standards</w:t>
        </w:r>
        <w:r w:rsidR="008C6C0D">
          <w:rPr>
            <w:noProof/>
            <w:webHidden/>
          </w:rPr>
          <w:tab/>
        </w:r>
        <w:r>
          <w:rPr>
            <w:noProof/>
            <w:webHidden/>
          </w:rPr>
          <w:fldChar w:fldCharType="begin"/>
        </w:r>
        <w:r w:rsidR="008C6C0D">
          <w:rPr>
            <w:noProof/>
            <w:webHidden/>
          </w:rPr>
          <w:instrText xml:space="preserve"> PAGEREF _Toc128213422 \h </w:instrText>
        </w:r>
        <w:r>
          <w:rPr>
            <w:noProof/>
            <w:webHidden/>
          </w:rPr>
        </w:r>
        <w:r>
          <w:rPr>
            <w:noProof/>
            <w:webHidden/>
          </w:rPr>
          <w:fldChar w:fldCharType="separate"/>
        </w:r>
        <w:r w:rsidR="00A44FA4">
          <w:rPr>
            <w:noProof/>
            <w:webHidden/>
          </w:rPr>
          <w:t>12</w:t>
        </w:r>
        <w:r>
          <w:rPr>
            <w:noProof/>
            <w:webHidden/>
          </w:rPr>
          <w:fldChar w:fldCharType="end"/>
        </w:r>
      </w:hyperlink>
    </w:p>
    <w:p w:rsidR="008C6C0D" w:rsidRDefault="003751A6">
      <w:pPr>
        <w:pStyle w:val="TOC1"/>
        <w:tabs>
          <w:tab w:val="left" w:pos="400"/>
          <w:tab w:val="right" w:leader="dot" w:pos="9350"/>
        </w:tabs>
        <w:rPr>
          <w:b w:val="0"/>
          <w:bCs w:val="0"/>
          <w:caps w:val="0"/>
          <w:noProof/>
          <w:spacing w:val="0"/>
          <w:sz w:val="24"/>
        </w:rPr>
      </w:pPr>
      <w:hyperlink w:anchor="_Toc128213423" w:history="1">
        <w:r w:rsidR="008C6C0D" w:rsidRPr="00275109">
          <w:rPr>
            <w:rStyle w:val="Hyperlink"/>
            <w:rFonts w:ascii="Arial" w:hAnsi="Arial" w:cs="Arial"/>
            <w:smallCaps/>
            <w:noProof/>
          </w:rPr>
          <w:t>9.</w:t>
        </w:r>
        <w:r w:rsidR="008C6C0D">
          <w:rPr>
            <w:b w:val="0"/>
            <w:bCs w:val="0"/>
            <w:caps w:val="0"/>
            <w:noProof/>
            <w:spacing w:val="0"/>
            <w:sz w:val="24"/>
          </w:rPr>
          <w:tab/>
        </w:r>
        <w:r w:rsidR="008C6C0D" w:rsidRPr="00275109">
          <w:rPr>
            <w:rStyle w:val="Hyperlink"/>
            <w:rFonts w:ascii="Arial" w:hAnsi="Arial" w:cs="Arial"/>
            <w:smallCaps/>
            <w:noProof/>
          </w:rPr>
          <w:t>CONTACT INFORMATION</w:t>
        </w:r>
        <w:r w:rsidR="008C6C0D">
          <w:rPr>
            <w:noProof/>
            <w:webHidden/>
          </w:rPr>
          <w:tab/>
        </w:r>
        <w:r>
          <w:rPr>
            <w:noProof/>
            <w:webHidden/>
          </w:rPr>
          <w:fldChar w:fldCharType="begin"/>
        </w:r>
        <w:r w:rsidR="008C6C0D">
          <w:rPr>
            <w:noProof/>
            <w:webHidden/>
          </w:rPr>
          <w:instrText xml:space="preserve"> PAGEREF _Toc128213423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4" w:history="1">
        <w:r w:rsidR="008C6C0D" w:rsidRPr="00275109">
          <w:rPr>
            <w:rStyle w:val="Hyperlink"/>
            <w:noProof/>
          </w:rPr>
          <w:t>9.1.</w:t>
        </w:r>
        <w:r w:rsidR="008C6C0D">
          <w:rPr>
            <w:smallCaps w:val="0"/>
            <w:noProof/>
            <w:spacing w:val="0"/>
            <w:sz w:val="24"/>
          </w:rPr>
          <w:tab/>
        </w:r>
        <w:r w:rsidR="008C6C0D" w:rsidRPr="00275109">
          <w:rPr>
            <w:rStyle w:val="Hyperlink"/>
            <w:noProof/>
          </w:rPr>
          <w:t>Business Contacts</w:t>
        </w:r>
        <w:r w:rsidR="008C6C0D">
          <w:rPr>
            <w:noProof/>
            <w:webHidden/>
          </w:rPr>
          <w:tab/>
        </w:r>
        <w:r>
          <w:rPr>
            <w:noProof/>
            <w:webHidden/>
          </w:rPr>
          <w:fldChar w:fldCharType="begin"/>
        </w:r>
        <w:r w:rsidR="008C6C0D">
          <w:rPr>
            <w:noProof/>
            <w:webHidden/>
          </w:rPr>
          <w:instrText xml:space="preserve"> PAGEREF _Toc128213424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5" w:history="1">
        <w:r w:rsidR="008C6C0D" w:rsidRPr="00275109">
          <w:rPr>
            <w:rStyle w:val="Hyperlink"/>
            <w:noProof/>
          </w:rPr>
          <w:t>9.2.</w:t>
        </w:r>
        <w:r w:rsidR="008C6C0D">
          <w:rPr>
            <w:smallCaps w:val="0"/>
            <w:noProof/>
            <w:spacing w:val="0"/>
            <w:sz w:val="24"/>
          </w:rPr>
          <w:tab/>
        </w:r>
        <w:r w:rsidR="008C6C0D" w:rsidRPr="00275109">
          <w:rPr>
            <w:rStyle w:val="Hyperlink"/>
            <w:noProof/>
          </w:rPr>
          <w:t>Support Team Contacts</w:t>
        </w:r>
        <w:r w:rsidR="008C6C0D">
          <w:rPr>
            <w:noProof/>
            <w:webHidden/>
          </w:rPr>
          <w:tab/>
        </w:r>
        <w:r>
          <w:rPr>
            <w:noProof/>
            <w:webHidden/>
          </w:rPr>
          <w:fldChar w:fldCharType="begin"/>
        </w:r>
        <w:r w:rsidR="008C6C0D">
          <w:rPr>
            <w:noProof/>
            <w:webHidden/>
          </w:rPr>
          <w:instrText xml:space="preserve"> PAGEREF _Toc128213425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6" w:history="1">
        <w:r w:rsidR="008C6C0D" w:rsidRPr="00275109">
          <w:rPr>
            <w:rStyle w:val="Hyperlink"/>
            <w:noProof/>
          </w:rPr>
          <w:t>9.3.</w:t>
        </w:r>
        <w:r w:rsidR="008C6C0D">
          <w:rPr>
            <w:smallCaps w:val="0"/>
            <w:noProof/>
            <w:spacing w:val="0"/>
            <w:sz w:val="24"/>
          </w:rPr>
          <w:tab/>
        </w:r>
        <w:r w:rsidR="008C6C0D" w:rsidRPr="00275109">
          <w:rPr>
            <w:rStyle w:val="Hyperlink"/>
            <w:noProof/>
          </w:rPr>
          <w:t>Third Parties Contact Information</w:t>
        </w:r>
        <w:r w:rsidR="008C6C0D">
          <w:rPr>
            <w:noProof/>
            <w:webHidden/>
          </w:rPr>
          <w:tab/>
        </w:r>
        <w:r>
          <w:rPr>
            <w:noProof/>
            <w:webHidden/>
          </w:rPr>
          <w:fldChar w:fldCharType="begin"/>
        </w:r>
        <w:r w:rsidR="008C6C0D">
          <w:rPr>
            <w:noProof/>
            <w:webHidden/>
          </w:rPr>
          <w:instrText xml:space="preserve"> PAGEREF _Toc128213426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7" w:history="1">
        <w:r w:rsidR="008C6C0D" w:rsidRPr="00275109">
          <w:rPr>
            <w:rStyle w:val="Hyperlink"/>
            <w:noProof/>
          </w:rPr>
          <w:t>9.4.</w:t>
        </w:r>
        <w:r w:rsidR="008C6C0D">
          <w:rPr>
            <w:smallCaps w:val="0"/>
            <w:noProof/>
            <w:spacing w:val="0"/>
            <w:sz w:val="24"/>
          </w:rPr>
          <w:tab/>
        </w:r>
        <w:r w:rsidR="008C6C0D" w:rsidRPr="00275109">
          <w:rPr>
            <w:rStyle w:val="Hyperlink"/>
            <w:noProof/>
          </w:rPr>
          <w:t>Client Support</w:t>
        </w:r>
        <w:r w:rsidR="008C6C0D">
          <w:rPr>
            <w:noProof/>
            <w:webHidden/>
          </w:rPr>
          <w:tab/>
        </w:r>
        <w:r>
          <w:rPr>
            <w:noProof/>
            <w:webHidden/>
          </w:rPr>
          <w:fldChar w:fldCharType="begin"/>
        </w:r>
        <w:r w:rsidR="008C6C0D">
          <w:rPr>
            <w:noProof/>
            <w:webHidden/>
          </w:rPr>
          <w:instrText xml:space="preserve"> PAGEREF _Toc128213427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8" w:history="1">
        <w:r w:rsidR="008C6C0D" w:rsidRPr="00275109">
          <w:rPr>
            <w:rStyle w:val="Hyperlink"/>
            <w:noProof/>
          </w:rPr>
          <w:t>9.5.</w:t>
        </w:r>
        <w:r w:rsidR="008C6C0D">
          <w:rPr>
            <w:smallCaps w:val="0"/>
            <w:noProof/>
            <w:spacing w:val="0"/>
            <w:sz w:val="24"/>
          </w:rPr>
          <w:tab/>
        </w:r>
        <w:r w:rsidR="008C6C0D" w:rsidRPr="00275109">
          <w:rPr>
            <w:rStyle w:val="Hyperlink"/>
            <w:noProof/>
          </w:rPr>
          <w:t>Infrastructure (Server/Network)</w:t>
        </w:r>
        <w:r w:rsidR="008C6C0D">
          <w:rPr>
            <w:noProof/>
            <w:webHidden/>
          </w:rPr>
          <w:tab/>
        </w:r>
        <w:r>
          <w:rPr>
            <w:noProof/>
            <w:webHidden/>
          </w:rPr>
          <w:fldChar w:fldCharType="begin"/>
        </w:r>
        <w:r w:rsidR="008C6C0D">
          <w:rPr>
            <w:noProof/>
            <w:webHidden/>
          </w:rPr>
          <w:instrText xml:space="preserve"> PAGEREF _Toc128213428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29" w:history="1">
        <w:r w:rsidR="008C6C0D" w:rsidRPr="00275109">
          <w:rPr>
            <w:rStyle w:val="Hyperlink"/>
            <w:noProof/>
          </w:rPr>
          <w:t>9.6.</w:t>
        </w:r>
        <w:r w:rsidR="008C6C0D">
          <w:rPr>
            <w:smallCaps w:val="0"/>
            <w:noProof/>
            <w:spacing w:val="0"/>
            <w:sz w:val="24"/>
          </w:rPr>
          <w:tab/>
        </w:r>
        <w:r w:rsidR="008C6C0D" w:rsidRPr="00275109">
          <w:rPr>
            <w:rStyle w:val="Hyperlink"/>
            <w:noProof/>
          </w:rPr>
          <w:t>DBAs</w:t>
        </w:r>
        <w:r w:rsidR="008C6C0D">
          <w:rPr>
            <w:noProof/>
            <w:webHidden/>
          </w:rPr>
          <w:tab/>
        </w:r>
        <w:r>
          <w:rPr>
            <w:noProof/>
            <w:webHidden/>
          </w:rPr>
          <w:fldChar w:fldCharType="begin"/>
        </w:r>
        <w:r w:rsidR="008C6C0D">
          <w:rPr>
            <w:noProof/>
            <w:webHidden/>
          </w:rPr>
          <w:instrText xml:space="preserve"> PAGEREF _Toc128213429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800"/>
          <w:tab w:val="right" w:leader="dot" w:pos="9350"/>
        </w:tabs>
        <w:rPr>
          <w:smallCaps w:val="0"/>
          <w:noProof/>
          <w:spacing w:val="0"/>
          <w:sz w:val="24"/>
        </w:rPr>
      </w:pPr>
      <w:hyperlink w:anchor="_Toc128213430" w:history="1">
        <w:r w:rsidR="008C6C0D" w:rsidRPr="00275109">
          <w:rPr>
            <w:rStyle w:val="Hyperlink"/>
            <w:noProof/>
          </w:rPr>
          <w:t>9.7.</w:t>
        </w:r>
        <w:r w:rsidR="008C6C0D">
          <w:rPr>
            <w:smallCaps w:val="0"/>
            <w:noProof/>
            <w:spacing w:val="0"/>
            <w:sz w:val="24"/>
          </w:rPr>
          <w:tab/>
        </w:r>
        <w:r w:rsidR="008C6C0D" w:rsidRPr="00275109">
          <w:rPr>
            <w:rStyle w:val="Hyperlink"/>
            <w:noProof/>
          </w:rPr>
          <w:t>Other  contacts</w:t>
        </w:r>
        <w:r w:rsidR="008C6C0D">
          <w:rPr>
            <w:noProof/>
            <w:webHidden/>
          </w:rPr>
          <w:tab/>
        </w:r>
        <w:r>
          <w:rPr>
            <w:noProof/>
            <w:webHidden/>
          </w:rPr>
          <w:fldChar w:fldCharType="begin"/>
        </w:r>
        <w:r w:rsidR="008C6C0D">
          <w:rPr>
            <w:noProof/>
            <w:webHidden/>
          </w:rPr>
          <w:instrText xml:space="preserve"> PAGEREF _Toc128213430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1"/>
        <w:tabs>
          <w:tab w:val="left" w:pos="600"/>
          <w:tab w:val="right" w:leader="dot" w:pos="9350"/>
        </w:tabs>
        <w:rPr>
          <w:b w:val="0"/>
          <w:bCs w:val="0"/>
          <w:caps w:val="0"/>
          <w:noProof/>
          <w:spacing w:val="0"/>
          <w:sz w:val="24"/>
        </w:rPr>
      </w:pPr>
      <w:hyperlink w:anchor="_Toc128213431" w:history="1">
        <w:r w:rsidR="008C6C0D" w:rsidRPr="00275109">
          <w:rPr>
            <w:rStyle w:val="Hyperlink"/>
            <w:rFonts w:ascii="Arial" w:hAnsi="Arial" w:cs="Arial"/>
            <w:smallCaps/>
            <w:noProof/>
          </w:rPr>
          <w:t>10.</w:t>
        </w:r>
        <w:r w:rsidR="008C6C0D">
          <w:rPr>
            <w:b w:val="0"/>
            <w:bCs w:val="0"/>
            <w:caps w:val="0"/>
            <w:noProof/>
            <w:spacing w:val="0"/>
            <w:sz w:val="24"/>
          </w:rPr>
          <w:tab/>
        </w:r>
        <w:r w:rsidR="008C6C0D" w:rsidRPr="00275109">
          <w:rPr>
            <w:rStyle w:val="Hyperlink"/>
            <w:rFonts w:ascii="Arial" w:hAnsi="Arial" w:cs="Arial"/>
            <w:smallCaps/>
            <w:noProof/>
          </w:rPr>
          <w:t>PROBLEM REPORTING</w:t>
        </w:r>
        <w:r w:rsidR="008C6C0D">
          <w:rPr>
            <w:noProof/>
            <w:webHidden/>
          </w:rPr>
          <w:tab/>
        </w:r>
        <w:r>
          <w:rPr>
            <w:noProof/>
            <w:webHidden/>
          </w:rPr>
          <w:fldChar w:fldCharType="begin"/>
        </w:r>
        <w:r w:rsidR="008C6C0D">
          <w:rPr>
            <w:noProof/>
            <w:webHidden/>
          </w:rPr>
          <w:instrText xml:space="preserve"> PAGEREF _Toc128213431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432" w:history="1">
        <w:r w:rsidR="008C6C0D" w:rsidRPr="00275109">
          <w:rPr>
            <w:rStyle w:val="Hyperlink"/>
            <w:noProof/>
          </w:rPr>
          <w:t>10.1.</w:t>
        </w:r>
        <w:r w:rsidR="008C6C0D">
          <w:rPr>
            <w:smallCaps w:val="0"/>
            <w:noProof/>
            <w:spacing w:val="0"/>
            <w:sz w:val="24"/>
          </w:rPr>
          <w:tab/>
        </w:r>
        <w:r w:rsidR="008C6C0D" w:rsidRPr="00275109">
          <w:rPr>
            <w:rStyle w:val="Hyperlink"/>
            <w:noProof/>
          </w:rPr>
          <w:t>Helpdesk details</w:t>
        </w:r>
        <w:r w:rsidR="008C6C0D">
          <w:rPr>
            <w:noProof/>
            <w:webHidden/>
          </w:rPr>
          <w:tab/>
        </w:r>
        <w:r>
          <w:rPr>
            <w:noProof/>
            <w:webHidden/>
          </w:rPr>
          <w:fldChar w:fldCharType="begin"/>
        </w:r>
        <w:r w:rsidR="008C6C0D">
          <w:rPr>
            <w:noProof/>
            <w:webHidden/>
          </w:rPr>
          <w:instrText xml:space="preserve"> PAGEREF _Toc128213432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433" w:history="1">
        <w:r w:rsidR="008C6C0D" w:rsidRPr="00275109">
          <w:rPr>
            <w:rStyle w:val="Hyperlink"/>
            <w:noProof/>
          </w:rPr>
          <w:t>10.2.</w:t>
        </w:r>
        <w:r w:rsidR="008C6C0D">
          <w:rPr>
            <w:smallCaps w:val="0"/>
            <w:noProof/>
            <w:spacing w:val="0"/>
            <w:sz w:val="24"/>
          </w:rPr>
          <w:tab/>
        </w:r>
        <w:r w:rsidR="008C6C0D" w:rsidRPr="00275109">
          <w:rPr>
            <w:rStyle w:val="Hyperlink"/>
            <w:noProof/>
          </w:rPr>
          <w:t>Vendor Details</w:t>
        </w:r>
        <w:r w:rsidR="008C6C0D">
          <w:rPr>
            <w:noProof/>
            <w:webHidden/>
          </w:rPr>
          <w:tab/>
        </w:r>
        <w:r>
          <w:rPr>
            <w:noProof/>
            <w:webHidden/>
          </w:rPr>
          <w:fldChar w:fldCharType="begin"/>
        </w:r>
        <w:r w:rsidR="008C6C0D">
          <w:rPr>
            <w:noProof/>
            <w:webHidden/>
          </w:rPr>
          <w:instrText xml:space="preserve"> PAGEREF _Toc128213433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1"/>
        <w:tabs>
          <w:tab w:val="left" w:pos="600"/>
          <w:tab w:val="right" w:leader="dot" w:pos="9350"/>
        </w:tabs>
        <w:rPr>
          <w:b w:val="0"/>
          <w:bCs w:val="0"/>
          <w:caps w:val="0"/>
          <w:noProof/>
          <w:spacing w:val="0"/>
          <w:sz w:val="24"/>
        </w:rPr>
      </w:pPr>
      <w:hyperlink w:anchor="_Toc128213434" w:history="1">
        <w:r w:rsidR="008C6C0D" w:rsidRPr="00275109">
          <w:rPr>
            <w:rStyle w:val="Hyperlink"/>
            <w:rFonts w:ascii="Arial" w:hAnsi="Arial" w:cs="Arial"/>
            <w:smallCaps/>
            <w:noProof/>
          </w:rPr>
          <w:t>11.</w:t>
        </w:r>
        <w:r w:rsidR="008C6C0D">
          <w:rPr>
            <w:b w:val="0"/>
            <w:bCs w:val="0"/>
            <w:caps w:val="0"/>
            <w:noProof/>
            <w:spacing w:val="0"/>
            <w:sz w:val="24"/>
          </w:rPr>
          <w:tab/>
        </w:r>
        <w:r w:rsidR="008C6C0D" w:rsidRPr="00275109">
          <w:rPr>
            <w:rStyle w:val="Hyperlink"/>
            <w:rFonts w:ascii="Arial" w:hAnsi="Arial" w:cs="Arial"/>
            <w:smallCaps/>
            <w:noProof/>
          </w:rPr>
          <w:t>APPLICATION HISTORY</w:t>
        </w:r>
        <w:r w:rsidR="008C6C0D">
          <w:rPr>
            <w:noProof/>
            <w:webHidden/>
          </w:rPr>
          <w:tab/>
        </w:r>
        <w:r>
          <w:rPr>
            <w:noProof/>
            <w:webHidden/>
          </w:rPr>
          <w:fldChar w:fldCharType="begin"/>
        </w:r>
        <w:r w:rsidR="008C6C0D">
          <w:rPr>
            <w:noProof/>
            <w:webHidden/>
          </w:rPr>
          <w:instrText xml:space="preserve"> PAGEREF _Toc128213434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435" w:history="1">
        <w:r w:rsidR="008C6C0D" w:rsidRPr="00275109">
          <w:rPr>
            <w:rStyle w:val="Hyperlink"/>
            <w:noProof/>
          </w:rPr>
          <w:t>11.1.</w:t>
        </w:r>
        <w:r w:rsidR="008C6C0D">
          <w:rPr>
            <w:smallCaps w:val="0"/>
            <w:noProof/>
            <w:spacing w:val="0"/>
            <w:sz w:val="24"/>
          </w:rPr>
          <w:tab/>
        </w:r>
        <w:r w:rsidR="008C6C0D" w:rsidRPr="00275109">
          <w:rPr>
            <w:rStyle w:val="Hyperlink"/>
            <w:noProof/>
          </w:rPr>
          <w:t>Typical Problems</w:t>
        </w:r>
        <w:r w:rsidR="008C6C0D">
          <w:rPr>
            <w:noProof/>
            <w:webHidden/>
          </w:rPr>
          <w:tab/>
        </w:r>
        <w:r>
          <w:rPr>
            <w:noProof/>
            <w:webHidden/>
          </w:rPr>
          <w:fldChar w:fldCharType="begin"/>
        </w:r>
        <w:r w:rsidR="008C6C0D">
          <w:rPr>
            <w:noProof/>
            <w:webHidden/>
          </w:rPr>
          <w:instrText xml:space="preserve"> PAGEREF _Toc128213435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436" w:history="1">
        <w:r w:rsidR="008C6C0D" w:rsidRPr="00275109">
          <w:rPr>
            <w:rStyle w:val="Hyperlink"/>
            <w:noProof/>
          </w:rPr>
          <w:t>11.2.</w:t>
        </w:r>
        <w:r w:rsidR="008C6C0D">
          <w:rPr>
            <w:smallCaps w:val="0"/>
            <w:noProof/>
            <w:spacing w:val="0"/>
            <w:sz w:val="24"/>
          </w:rPr>
          <w:tab/>
        </w:r>
        <w:r w:rsidR="008C6C0D" w:rsidRPr="00275109">
          <w:rPr>
            <w:rStyle w:val="Hyperlink"/>
            <w:noProof/>
          </w:rPr>
          <w:t>Tips &amp; Tricks</w:t>
        </w:r>
        <w:r w:rsidR="008C6C0D">
          <w:rPr>
            <w:noProof/>
            <w:webHidden/>
          </w:rPr>
          <w:tab/>
        </w:r>
        <w:r>
          <w:rPr>
            <w:noProof/>
            <w:webHidden/>
          </w:rPr>
          <w:fldChar w:fldCharType="begin"/>
        </w:r>
        <w:r w:rsidR="008C6C0D">
          <w:rPr>
            <w:noProof/>
            <w:webHidden/>
          </w:rPr>
          <w:instrText xml:space="preserve"> PAGEREF _Toc128213436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2"/>
        <w:tabs>
          <w:tab w:val="left" w:pos="1000"/>
          <w:tab w:val="right" w:leader="dot" w:pos="9350"/>
        </w:tabs>
        <w:rPr>
          <w:smallCaps w:val="0"/>
          <w:noProof/>
          <w:spacing w:val="0"/>
          <w:sz w:val="24"/>
        </w:rPr>
      </w:pPr>
      <w:hyperlink w:anchor="_Toc128213437" w:history="1">
        <w:r w:rsidR="008C6C0D" w:rsidRPr="00275109">
          <w:rPr>
            <w:rStyle w:val="Hyperlink"/>
            <w:noProof/>
          </w:rPr>
          <w:t>11.3.</w:t>
        </w:r>
        <w:r w:rsidR="008C6C0D">
          <w:rPr>
            <w:smallCaps w:val="0"/>
            <w:noProof/>
            <w:spacing w:val="0"/>
            <w:sz w:val="24"/>
          </w:rPr>
          <w:tab/>
        </w:r>
        <w:r w:rsidR="008C6C0D" w:rsidRPr="00275109">
          <w:rPr>
            <w:rStyle w:val="Hyperlink"/>
            <w:noProof/>
          </w:rPr>
          <w:t>Application Release History</w:t>
        </w:r>
        <w:r w:rsidR="008C6C0D">
          <w:rPr>
            <w:noProof/>
            <w:webHidden/>
          </w:rPr>
          <w:tab/>
        </w:r>
        <w:r>
          <w:rPr>
            <w:noProof/>
            <w:webHidden/>
          </w:rPr>
          <w:fldChar w:fldCharType="begin"/>
        </w:r>
        <w:r w:rsidR="008C6C0D">
          <w:rPr>
            <w:noProof/>
            <w:webHidden/>
          </w:rPr>
          <w:instrText xml:space="preserve"> PAGEREF _Toc128213437 \h </w:instrText>
        </w:r>
        <w:r>
          <w:rPr>
            <w:noProof/>
            <w:webHidden/>
          </w:rPr>
        </w:r>
        <w:r>
          <w:rPr>
            <w:noProof/>
            <w:webHidden/>
          </w:rPr>
          <w:fldChar w:fldCharType="separate"/>
        </w:r>
        <w:r w:rsidR="00A44FA4">
          <w:rPr>
            <w:noProof/>
            <w:webHidden/>
          </w:rPr>
          <w:t>13</w:t>
        </w:r>
        <w:r>
          <w:rPr>
            <w:noProof/>
            <w:webHidden/>
          </w:rPr>
          <w:fldChar w:fldCharType="end"/>
        </w:r>
      </w:hyperlink>
    </w:p>
    <w:p w:rsidR="008C6C0D" w:rsidRDefault="003751A6">
      <w:pPr>
        <w:pStyle w:val="TOC1"/>
        <w:tabs>
          <w:tab w:val="left" w:pos="600"/>
          <w:tab w:val="right" w:leader="dot" w:pos="9350"/>
        </w:tabs>
        <w:rPr>
          <w:b w:val="0"/>
          <w:bCs w:val="0"/>
          <w:caps w:val="0"/>
          <w:noProof/>
          <w:spacing w:val="0"/>
          <w:sz w:val="24"/>
        </w:rPr>
      </w:pPr>
      <w:hyperlink w:anchor="_Toc128213438" w:history="1">
        <w:r w:rsidR="008C6C0D" w:rsidRPr="00275109">
          <w:rPr>
            <w:rStyle w:val="Hyperlink"/>
            <w:rFonts w:ascii="Arial" w:hAnsi="Arial" w:cs="Arial"/>
            <w:smallCaps/>
            <w:noProof/>
          </w:rPr>
          <w:t>12.</w:t>
        </w:r>
        <w:r w:rsidR="008C6C0D">
          <w:rPr>
            <w:b w:val="0"/>
            <w:bCs w:val="0"/>
            <w:caps w:val="0"/>
            <w:noProof/>
            <w:spacing w:val="0"/>
            <w:sz w:val="24"/>
          </w:rPr>
          <w:tab/>
        </w:r>
        <w:r w:rsidR="008C6C0D" w:rsidRPr="00275109">
          <w:rPr>
            <w:rStyle w:val="Hyperlink"/>
            <w:rFonts w:ascii="Arial" w:hAnsi="Arial" w:cs="Arial"/>
            <w:smallCaps/>
            <w:noProof/>
          </w:rPr>
          <w:t>GLOSSARY</w:t>
        </w:r>
        <w:r w:rsidR="008C6C0D">
          <w:rPr>
            <w:noProof/>
            <w:webHidden/>
          </w:rPr>
          <w:tab/>
        </w:r>
        <w:r>
          <w:rPr>
            <w:noProof/>
            <w:webHidden/>
          </w:rPr>
          <w:fldChar w:fldCharType="begin"/>
        </w:r>
        <w:r w:rsidR="008C6C0D">
          <w:rPr>
            <w:noProof/>
            <w:webHidden/>
          </w:rPr>
          <w:instrText xml:space="preserve"> PAGEREF _Toc128213438 \h </w:instrText>
        </w:r>
        <w:r>
          <w:rPr>
            <w:noProof/>
            <w:webHidden/>
          </w:rPr>
        </w:r>
        <w:r>
          <w:rPr>
            <w:noProof/>
            <w:webHidden/>
          </w:rPr>
          <w:fldChar w:fldCharType="separate"/>
        </w:r>
        <w:r w:rsidR="00A44FA4">
          <w:rPr>
            <w:noProof/>
            <w:webHidden/>
          </w:rPr>
          <w:t>14</w:t>
        </w:r>
        <w:r>
          <w:rPr>
            <w:noProof/>
            <w:webHidden/>
          </w:rPr>
          <w:fldChar w:fldCharType="end"/>
        </w:r>
      </w:hyperlink>
    </w:p>
    <w:p w:rsidR="008C6C0D" w:rsidRDefault="003751A6">
      <w:pPr>
        <w:pStyle w:val="TOC1"/>
        <w:tabs>
          <w:tab w:val="left" w:pos="600"/>
          <w:tab w:val="right" w:leader="dot" w:pos="9350"/>
        </w:tabs>
        <w:rPr>
          <w:rStyle w:val="Hyperlink"/>
          <w:noProof/>
        </w:rPr>
      </w:pPr>
      <w:hyperlink w:anchor="_Toc128213439" w:history="1">
        <w:r w:rsidR="008C6C0D" w:rsidRPr="00275109">
          <w:rPr>
            <w:rStyle w:val="Hyperlink"/>
            <w:rFonts w:ascii="Arial" w:hAnsi="Arial" w:cs="Arial"/>
            <w:smallCaps/>
            <w:noProof/>
          </w:rPr>
          <w:t>13.</w:t>
        </w:r>
        <w:r w:rsidR="008C6C0D">
          <w:rPr>
            <w:b w:val="0"/>
            <w:bCs w:val="0"/>
            <w:caps w:val="0"/>
            <w:noProof/>
            <w:spacing w:val="0"/>
            <w:sz w:val="24"/>
          </w:rPr>
          <w:tab/>
        </w:r>
        <w:r w:rsidR="008C6C0D" w:rsidRPr="00275109">
          <w:rPr>
            <w:rStyle w:val="Hyperlink"/>
            <w:rFonts w:ascii="Arial" w:hAnsi="Arial" w:cs="Arial"/>
            <w:smallCaps/>
            <w:noProof/>
          </w:rPr>
          <w:t>REFERENCE DOCUMENTS</w:t>
        </w:r>
        <w:r w:rsidR="008C6C0D">
          <w:rPr>
            <w:noProof/>
            <w:webHidden/>
          </w:rPr>
          <w:tab/>
        </w:r>
        <w:r>
          <w:rPr>
            <w:noProof/>
            <w:webHidden/>
          </w:rPr>
          <w:fldChar w:fldCharType="begin"/>
        </w:r>
        <w:r w:rsidR="008C6C0D">
          <w:rPr>
            <w:noProof/>
            <w:webHidden/>
          </w:rPr>
          <w:instrText xml:space="preserve"> PAGEREF _Toc128213439 \h </w:instrText>
        </w:r>
        <w:r>
          <w:rPr>
            <w:noProof/>
            <w:webHidden/>
          </w:rPr>
        </w:r>
        <w:r>
          <w:rPr>
            <w:noProof/>
            <w:webHidden/>
          </w:rPr>
          <w:fldChar w:fldCharType="separate"/>
        </w:r>
        <w:r w:rsidR="00A44FA4">
          <w:rPr>
            <w:noProof/>
            <w:webHidden/>
          </w:rPr>
          <w:t>14</w:t>
        </w:r>
        <w:r>
          <w:rPr>
            <w:noProof/>
            <w:webHidden/>
          </w:rPr>
          <w:fldChar w:fldCharType="end"/>
        </w:r>
      </w:hyperlink>
    </w:p>
    <w:p w:rsidR="008C6C0D" w:rsidRDefault="008C6C0D">
      <w:pPr>
        <w:pStyle w:val="TOC1"/>
        <w:tabs>
          <w:tab w:val="left" w:pos="600"/>
          <w:tab w:val="right" w:leader="dot" w:pos="9350"/>
        </w:tabs>
        <w:rPr>
          <w:b w:val="0"/>
          <w:bCs w:val="0"/>
          <w:caps w:val="0"/>
          <w:noProof/>
          <w:spacing w:val="0"/>
          <w:sz w:val="24"/>
        </w:rPr>
      </w:pPr>
      <w:r>
        <w:rPr>
          <w:rStyle w:val="Hyperlink"/>
          <w:noProof/>
        </w:rPr>
        <w:br w:type="page"/>
      </w:r>
    </w:p>
    <w:p w:rsidR="00800C4E" w:rsidRDefault="003751A6" w:rsidP="008C6C0D">
      <w:pPr>
        <w:pStyle w:val="Heading1"/>
        <w:rPr>
          <w:rFonts w:ascii="Arial" w:hAnsi="Arial" w:cs="Arial"/>
          <w:b/>
          <w:smallCaps/>
          <w:sz w:val="20"/>
        </w:rPr>
      </w:pPr>
      <w:r>
        <w:lastRenderedPageBreak/>
        <w:fldChar w:fldCharType="end"/>
      </w:r>
      <w:bookmarkStart w:id="9" w:name="_Toc31771370"/>
      <w:bookmarkStart w:id="10" w:name="_Toc107139082"/>
      <w:bookmarkStart w:id="11" w:name="_Toc128213361"/>
      <w:bookmarkEnd w:id="7"/>
      <w:r w:rsidR="00800C4E">
        <w:rPr>
          <w:rFonts w:ascii="Arial" w:hAnsi="Arial" w:cs="Arial"/>
          <w:b/>
          <w:smallCaps/>
          <w:sz w:val="20"/>
        </w:rPr>
        <w:t>OBJECTIVES</w:t>
      </w:r>
      <w:bookmarkEnd w:id="9"/>
      <w:bookmarkEnd w:id="10"/>
      <w:bookmarkEnd w:id="11"/>
    </w:p>
    <w:p w:rsidR="00800C4E" w:rsidRDefault="00800C4E">
      <w:pPr>
        <w:pStyle w:val="Para"/>
        <w:rPr>
          <w:rFonts w:ascii="Arial" w:hAnsi="Arial" w:cs="Arial"/>
        </w:rPr>
      </w:pPr>
      <w:r>
        <w:rPr>
          <w:rFonts w:ascii="Arial" w:hAnsi="Arial" w:cs="Arial"/>
        </w:rPr>
        <w:t>The objective of the Application Overview Document (AOD) is to provide members of the delivery team with an overview of the application.  The AOD describes the function of the application, the structure of the applications, the application configuration and the technical environment.  This document will refer to any existing related documentation.</w:t>
      </w:r>
    </w:p>
    <w:p w:rsidR="00800C4E" w:rsidRDefault="00800C4E">
      <w:r>
        <w:rPr>
          <w:rFonts w:cs="Arial"/>
        </w:rPr>
        <w:t>The AOD will be used to support the application and will always be kept current throughout the life of the application</w:t>
      </w:r>
      <w:r>
        <w:t>.</w:t>
      </w:r>
    </w:p>
    <w:p w:rsidR="00AC14D8" w:rsidRDefault="00AC14D8"/>
    <w:p w:rsidR="00D61EB7" w:rsidRDefault="00D61EB7" w:rsidP="00D61EB7">
      <w:pPr>
        <w:pStyle w:val="Heading1"/>
        <w:jc w:val="left"/>
        <w:rPr>
          <w:rFonts w:ascii="Arial" w:hAnsi="Arial"/>
          <w:spacing w:val="-5"/>
          <w:kern w:val="0"/>
          <w:sz w:val="20"/>
        </w:rPr>
      </w:pPr>
      <w:bookmarkStart w:id="12" w:name="_Toc128213362"/>
    </w:p>
    <w:p w:rsidR="00D61EB7" w:rsidRDefault="00D61EB7" w:rsidP="00D61EB7">
      <w:pPr>
        <w:pStyle w:val="Heading1"/>
        <w:jc w:val="left"/>
        <w:rPr>
          <w:rFonts w:ascii="Arial" w:hAnsi="Arial"/>
          <w:spacing w:val="-5"/>
          <w:kern w:val="0"/>
          <w:sz w:val="20"/>
        </w:rPr>
      </w:pPr>
    </w:p>
    <w:p w:rsidR="00D61EB7" w:rsidRDefault="00D61EB7" w:rsidP="00D61EB7">
      <w:pPr>
        <w:pStyle w:val="Heading1"/>
        <w:jc w:val="left"/>
        <w:rPr>
          <w:rFonts w:ascii="Arial" w:hAnsi="Arial"/>
          <w:spacing w:val="-5"/>
          <w:kern w:val="0"/>
          <w:sz w:val="20"/>
        </w:rPr>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pPr>
    </w:p>
    <w:p w:rsidR="00D61EB7" w:rsidRDefault="00D61EB7" w:rsidP="00D61EB7">
      <w:pPr>
        <w:pStyle w:val="BodyText"/>
        <w:rPr>
          <w:ins w:id="13" w:author="hdesale" w:date="2016-08-02T19:46:00Z"/>
        </w:rPr>
      </w:pPr>
    </w:p>
    <w:p w:rsidR="00AC14D8" w:rsidRDefault="00AC14D8" w:rsidP="00D61EB7">
      <w:pPr>
        <w:pStyle w:val="BodyText"/>
      </w:pPr>
    </w:p>
    <w:p w:rsidR="00B50B35" w:rsidRPr="00D61EB7" w:rsidRDefault="00B50B35" w:rsidP="00D61EB7">
      <w:pPr>
        <w:pStyle w:val="BodyText"/>
      </w:pPr>
    </w:p>
    <w:p w:rsidR="00D61EB7" w:rsidRPr="00D61EB7" w:rsidRDefault="00F76CC2" w:rsidP="00D61EB7">
      <w:pPr>
        <w:pStyle w:val="Heading1"/>
        <w:numPr>
          <w:ilvl w:val="0"/>
          <w:numId w:val="6"/>
        </w:numPr>
        <w:rPr>
          <w:rFonts w:ascii="Arial" w:hAnsi="Arial" w:cs="Arial"/>
          <w:b/>
          <w:smallCaps/>
          <w:sz w:val="20"/>
        </w:rPr>
      </w:pPr>
      <w:r>
        <w:rPr>
          <w:rFonts w:ascii="Arial" w:hAnsi="Arial" w:cs="Arial"/>
          <w:b/>
          <w:smallCaps/>
          <w:sz w:val="20"/>
        </w:rPr>
        <w:t>Business</w:t>
      </w:r>
      <w:bookmarkEnd w:id="12"/>
    </w:p>
    <w:p w:rsidR="00D61EB7" w:rsidRPr="00815E30" w:rsidRDefault="00F76CC2" w:rsidP="003C7144">
      <w:pPr>
        <w:pStyle w:val="StyleHeading2ArialSmallcaps"/>
      </w:pPr>
      <w:bookmarkStart w:id="14" w:name="_Toc128213363"/>
      <w:r>
        <w:t>Business Overview</w:t>
      </w:r>
      <w:bookmarkEnd w:id="14"/>
    </w:p>
    <w:p w:rsidR="00DF4441" w:rsidRDefault="00DF4441" w:rsidP="0017597B">
      <w:pPr>
        <w:pStyle w:val="BodyText"/>
        <w:ind w:left="360"/>
        <w:rPr>
          <w:rFonts w:cs="Arial"/>
          <w:color w:val="000000"/>
        </w:rPr>
      </w:pPr>
      <w:commentRangeStart w:id="15"/>
      <w:r w:rsidRPr="00447501">
        <w:rPr>
          <w:rFonts w:cs="Arial"/>
        </w:rPr>
        <w:t xml:space="preserve">The purpose of this document is to </w:t>
      </w:r>
      <w:r>
        <w:rPr>
          <w:rFonts w:cs="Arial"/>
        </w:rPr>
        <w:t>provide</w:t>
      </w:r>
      <w:r w:rsidR="007E04A8">
        <w:rPr>
          <w:rFonts w:cs="Arial"/>
          <w:color w:val="000000"/>
        </w:rPr>
        <w:t xml:space="preserve"> the overview of </w:t>
      </w:r>
      <w:r w:rsidR="00291C11">
        <w:rPr>
          <w:rFonts w:cs="Arial"/>
          <w:color w:val="000000"/>
        </w:rPr>
        <w:t xml:space="preserve">PAMIR </w:t>
      </w:r>
      <w:r>
        <w:rPr>
          <w:rFonts w:cs="Arial"/>
          <w:color w:val="000000"/>
        </w:rPr>
        <w:t xml:space="preserve">application, </w:t>
      </w:r>
      <w:r>
        <w:rPr>
          <w:rFonts w:cs="Arial"/>
        </w:rPr>
        <w:t>so as to be used as reference by team for knowledge transfer or while handling any related subjects.</w:t>
      </w:r>
      <w:r w:rsidR="00724DC0">
        <w:rPr>
          <w:rFonts w:cs="Arial"/>
        </w:rPr>
        <w:t xml:space="preserve"> </w:t>
      </w:r>
      <w:commentRangeEnd w:id="15"/>
      <w:r w:rsidR="0018142F">
        <w:rPr>
          <w:rStyle w:val="CommentReference"/>
        </w:rPr>
        <w:commentReference w:id="15"/>
      </w:r>
    </w:p>
    <w:p w:rsidR="00F76CC2" w:rsidRDefault="00F76CC2" w:rsidP="003C7144">
      <w:pPr>
        <w:pStyle w:val="StyleHeading2ArialSmallcaps"/>
      </w:pPr>
      <w:bookmarkStart w:id="16" w:name="_Toc128213364"/>
      <w:bookmarkStart w:id="17" w:name="_Toc58154904"/>
      <w:commentRangeStart w:id="18"/>
      <w:r>
        <w:t>Business Processes</w:t>
      </w:r>
      <w:bookmarkEnd w:id="16"/>
      <w:commentRangeEnd w:id="18"/>
      <w:r w:rsidR="0018142F">
        <w:rPr>
          <w:rStyle w:val="CommentReference"/>
          <w:b w:val="0"/>
          <w:bCs w:val="0"/>
          <w:smallCaps w:val="0"/>
        </w:rPr>
        <w:commentReference w:id="18"/>
      </w:r>
    </w:p>
    <w:p w:rsidR="00AB27C6" w:rsidRDefault="00AB27C6" w:rsidP="00740244">
      <w:pPr>
        <w:pStyle w:val="BodyText"/>
        <w:ind w:left="360"/>
        <w:rPr>
          <w:szCs w:val="24"/>
        </w:rPr>
      </w:pPr>
      <w:r>
        <w:rPr>
          <w:szCs w:val="24"/>
        </w:rPr>
        <w:t xml:space="preserve">Pamir is tool for request handling of technical assistance of the network. It’s a merger of </w:t>
      </w:r>
      <w:proofErr w:type="spellStart"/>
      <w:r>
        <w:rPr>
          <w:szCs w:val="24"/>
        </w:rPr>
        <w:t>NewAGIR</w:t>
      </w:r>
      <w:proofErr w:type="spellEnd"/>
      <w:r>
        <w:rPr>
          <w:szCs w:val="24"/>
        </w:rPr>
        <w:t xml:space="preserve"> and </w:t>
      </w:r>
      <w:proofErr w:type="spellStart"/>
      <w:r>
        <w:rPr>
          <w:szCs w:val="24"/>
        </w:rPr>
        <w:t>Techline</w:t>
      </w:r>
      <w:proofErr w:type="spellEnd"/>
      <w:r>
        <w:rPr>
          <w:szCs w:val="24"/>
        </w:rPr>
        <w:t xml:space="preserve">. Main function of this application includes – </w:t>
      </w:r>
    </w:p>
    <w:p w:rsidR="00AB27C6" w:rsidRPr="00AB27C6" w:rsidRDefault="00AB27C6" w:rsidP="00AB27C6">
      <w:pPr>
        <w:pStyle w:val="BodyText"/>
        <w:numPr>
          <w:ilvl w:val="0"/>
          <w:numId w:val="44"/>
        </w:numPr>
        <w:rPr>
          <w:rFonts w:cs="Arial"/>
        </w:rPr>
      </w:pPr>
      <w:proofErr w:type="spellStart"/>
      <w:r>
        <w:rPr>
          <w:szCs w:val="24"/>
        </w:rPr>
        <w:t>Incidentology</w:t>
      </w:r>
      <w:proofErr w:type="spellEnd"/>
      <w:r>
        <w:rPr>
          <w:szCs w:val="24"/>
        </w:rPr>
        <w:t>/Incident Management.</w:t>
      </w:r>
    </w:p>
    <w:p w:rsidR="00AB27C6" w:rsidRPr="00446F27" w:rsidRDefault="00AB27C6" w:rsidP="00AB27C6">
      <w:pPr>
        <w:pStyle w:val="BodyText"/>
        <w:numPr>
          <w:ilvl w:val="0"/>
          <w:numId w:val="44"/>
        </w:numPr>
        <w:rPr>
          <w:rFonts w:cs="Arial"/>
        </w:rPr>
      </w:pPr>
      <w:r>
        <w:rPr>
          <w:szCs w:val="24"/>
        </w:rPr>
        <w:t>Support management on return of spare parts.</w:t>
      </w:r>
    </w:p>
    <w:p w:rsidR="00446F27" w:rsidRDefault="00446F27" w:rsidP="00446F27">
      <w:pPr>
        <w:pStyle w:val="BodyText"/>
        <w:rPr>
          <w:rFonts w:cs="Arial"/>
        </w:rPr>
      </w:pPr>
      <w:r>
        <w:rPr>
          <w:rFonts w:cs="Arial"/>
        </w:rPr>
        <w:t xml:space="preserve">  </w:t>
      </w:r>
      <w:r>
        <w:rPr>
          <w:rFonts w:cs="Arial"/>
        </w:rPr>
        <w:tab/>
        <w:t xml:space="preserve">Front </w:t>
      </w:r>
      <w:proofErr w:type="gramStart"/>
      <w:r>
        <w:rPr>
          <w:rFonts w:cs="Arial"/>
        </w:rPr>
        <w:t>office  users</w:t>
      </w:r>
      <w:proofErr w:type="gramEnd"/>
      <w:r>
        <w:rPr>
          <w:rFonts w:cs="Arial"/>
        </w:rPr>
        <w:t xml:space="preserve"> of the Pamir applications are </w:t>
      </w:r>
    </w:p>
    <w:p w:rsidR="00446F27" w:rsidRDefault="00446F27" w:rsidP="00446F27">
      <w:pPr>
        <w:pStyle w:val="BodyText"/>
        <w:numPr>
          <w:ilvl w:val="0"/>
          <w:numId w:val="45"/>
        </w:numPr>
        <w:ind w:left="1800"/>
        <w:rPr>
          <w:rFonts w:cs="Arial"/>
        </w:rPr>
      </w:pPr>
      <w:r>
        <w:rPr>
          <w:rFonts w:cs="Arial"/>
        </w:rPr>
        <w:t>PSA Garage Owners</w:t>
      </w:r>
    </w:p>
    <w:p w:rsidR="00446F27" w:rsidRPr="00446F27" w:rsidRDefault="00446F27" w:rsidP="00446F27">
      <w:pPr>
        <w:pStyle w:val="BodyText"/>
        <w:ind w:left="360"/>
        <w:rPr>
          <w:rFonts w:cs="Arial"/>
        </w:rPr>
      </w:pPr>
      <w:r>
        <w:rPr>
          <w:rFonts w:cs="Arial"/>
        </w:rPr>
        <w:t xml:space="preserve">     Back</w:t>
      </w:r>
      <w:r w:rsidRPr="00446F27">
        <w:rPr>
          <w:rFonts w:cs="Arial"/>
        </w:rPr>
        <w:t xml:space="preserve"> </w:t>
      </w:r>
      <w:proofErr w:type="gramStart"/>
      <w:r w:rsidRPr="00446F27">
        <w:rPr>
          <w:rFonts w:cs="Arial"/>
        </w:rPr>
        <w:t>office  users</w:t>
      </w:r>
      <w:proofErr w:type="gramEnd"/>
      <w:r w:rsidRPr="00446F27">
        <w:rPr>
          <w:rFonts w:cs="Arial"/>
        </w:rPr>
        <w:t xml:space="preserve"> of the Pamir applications are </w:t>
      </w:r>
      <w:r>
        <w:rPr>
          <w:rFonts w:cs="Arial"/>
        </w:rPr>
        <w:t xml:space="preserve"> </w:t>
      </w:r>
    </w:p>
    <w:p w:rsidR="00446F27" w:rsidRDefault="00446F27" w:rsidP="00446F27">
      <w:pPr>
        <w:pStyle w:val="BodyText"/>
        <w:numPr>
          <w:ilvl w:val="1"/>
          <w:numId w:val="46"/>
        </w:numPr>
        <w:rPr>
          <w:rFonts w:cs="Arial"/>
        </w:rPr>
      </w:pPr>
      <w:r>
        <w:rPr>
          <w:rFonts w:cs="Arial"/>
        </w:rPr>
        <w:t xml:space="preserve">PSA </w:t>
      </w:r>
      <w:proofErr w:type="spellStart"/>
      <w:r>
        <w:rPr>
          <w:rFonts w:cs="Arial"/>
        </w:rPr>
        <w:t>Technitians</w:t>
      </w:r>
      <w:proofErr w:type="spellEnd"/>
    </w:p>
    <w:p w:rsidR="00446F27" w:rsidRDefault="00446F27" w:rsidP="00446F27">
      <w:pPr>
        <w:pStyle w:val="BodyText"/>
        <w:rPr>
          <w:rFonts w:cs="Arial"/>
        </w:rPr>
      </w:pPr>
      <w:r>
        <w:rPr>
          <w:rFonts w:cs="Arial"/>
        </w:rPr>
        <w:t xml:space="preserve">           Pamir is available for two brands of PSA</w:t>
      </w:r>
    </w:p>
    <w:p w:rsidR="00446F27" w:rsidRPr="00246CF8" w:rsidRDefault="00446F27" w:rsidP="00446F27">
      <w:pPr>
        <w:pStyle w:val="BodyText"/>
        <w:numPr>
          <w:ilvl w:val="1"/>
          <w:numId w:val="46"/>
        </w:numPr>
        <w:rPr>
          <w:rFonts w:cs="Arial"/>
        </w:rPr>
      </w:pPr>
      <w:r w:rsidRPr="003D4C1D">
        <w:rPr>
          <w:rFonts w:cs="Arial"/>
        </w:rPr>
        <w:t>Citroën</w:t>
      </w:r>
      <w:r>
        <w:rPr>
          <w:rFonts w:cs="Arial"/>
        </w:rPr>
        <w:t>-DS  i.e. Citroen Service</w:t>
      </w:r>
    </w:p>
    <w:p w:rsidR="00446F27" w:rsidRPr="00246CF8" w:rsidRDefault="00446F27" w:rsidP="00446F27">
      <w:pPr>
        <w:pStyle w:val="BodyText"/>
        <w:numPr>
          <w:ilvl w:val="1"/>
          <w:numId w:val="46"/>
        </w:numPr>
        <w:spacing w:line="240" w:lineRule="auto"/>
        <w:rPr>
          <w:rFonts w:cs="Arial"/>
        </w:rPr>
      </w:pPr>
      <w:r w:rsidRPr="003D4C1D">
        <w:rPr>
          <w:rFonts w:cs="Arial"/>
        </w:rPr>
        <w:t>Peugeot</w:t>
      </w:r>
      <w:r>
        <w:rPr>
          <w:rFonts w:cs="Arial"/>
        </w:rPr>
        <w:t xml:space="preserve">  i.e. Service Box</w:t>
      </w:r>
    </w:p>
    <w:p w:rsidR="00446F27" w:rsidRPr="00246CF8" w:rsidRDefault="00446F27" w:rsidP="00446F27">
      <w:pPr>
        <w:pStyle w:val="BodyText"/>
        <w:spacing w:line="240" w:lineRule="auto"/>
        <w:ind w:left="360"/>
        <w:rPr>
          <w:rFonts w:cs="Arial"/>
        </w:rPr>
      </w:pPr>
    </w:p>
    <w:p w:rsidR="00446F27" w:rsidRPr="00AB27C6" w:rsidRDefault="00446F27" w:rsidP="00446F27">
      <w:pPr>
        <w:pStyle w:val="BodyText"/>
        <w:rPr>
          <w:rFonts w:cs="Arial"/>
        </w:rPr>
      </w:pPr>
    </w:p>
    <w:p w:rsidR="00781440" w:rsidRDefault="00F76CC2">
      <w:pPr>
        <w:pStyle w:val="StyleHeading2ArialSmallcaps"/>
      </w:pPr>
      <w:bookmarkStart w:id="19" w:name="_Toc128213365"/>
      <w:commentRangeStart w:id="20"/>
      <w:r>
        <w:t>Business Interrelationships</w:t>
      </w:r>
      <w:bookmarkEnd w:id="17"/>
      <w:bookmarkEnd w:id="19"/>
      <w:commentRangeEnd w:id="20"/>
      <w:r w:rsidR="0018142F">
        <w:rPr>
          <w:rStyle w:val="CommentReference"/>
          <w:b w:val="0"/>
          <w:bCs w:val="0"/>
          <w:smallCaps w:val="0"/>
        </w:rPr>
        <w:commentReference w:id="20"/>
      </w:r>
    </w:p>
    <w:p w:rsidR="00815E30" w:rsidRPr="00815E30" w:rsidRDefault="00E77559" w:rsidP="00815E30">
      <w:pPr>
        <w:pStyle w:val="BlockText"/>
      </w:pPr>
      <w:r>
        <w:t xml:space="preserve">PAMIR application deals with </w:t>
      </w:r>
      <w:proofErr w:type="gramStart"/>
      <w:r>
        <w:t>many application</w:t>
      </w:r>
      <w:proofErr w:type="gramEnd"/>
      <w:r>
        <w:t xml:space="preserve"> like CORVET (for obtaining vehicle information)</w:t>
      </w:r>
    </w:p>
    <w:p w:rsidR="009769A7" w:rsidRPr="00937638" w:rsidRDefault="009769A7" w:rsidP="00B45BCB">
      <w:pPr>
        <w:pStyle w:val="BlockText"/>
        <w:spacing w:after="0"/>
        <w:ind w:left="0"/>
      </w:pPr>
    </w:p>
    <w:p w:rsidR="003751A6" w:rsidRDefault="00F76CC2" w:rsidP="003751A6">
      <w:pPr>
        <w:pStyle w:val="StyleHeading2ArialSmallcaps"/>
        <w:pPrChange w:id="21" w:author="hdesale" w:date="2016-08-04T14:00:00Z">
          <w:pPr>
            <w:pStyle w:val="StyleHeading2ArialSmallcaps"/>
            <w:numPr>
              <w:ilvl w:val="2"/>
            </w:numPr>
            <w:ind w:left="1224" w:hanging="504"/>
          </w:pPr>
        </w:pPrChange>
      </w:pPr>
      <w:bookmarkStart w:id="22" w:name="_Toc58154905"/>
      <w:bookmarkStart w:id="23" w:name="_Toc128213366"/>
      <w:r>
        <w:t>Business Criticality</w:t>
      </w:r>
      <w:bookmarkEnd w:id="22"/>
      <w:bookmarkEnd w:id="23"/>
    </w:p>
    <w:p w:rsidR="00C23402" w:rsidRDefault="00E77559" w:rsidP="00355A4E">
      <w:pPr>
        <w:pStyle w:val="BlockText"/>
      </w:pPr>
      <w:r>
        <w:t xml:space="preserve">As PAMIR is used by Garage technicians for Incident and Support Management it has to be running 24h. This is a PLATINUM level application with </w:t>
      </w:r>
      <w:r w:rsidR="0018142F">
        <w:t xml:space="preserve">DICT </w:t>
      </w:r>
      <w:r>
        <w:t>code of 3221.</w:t>
      </w:r>
    </w:p>
    <w:p w:rsidR="00577CE4" w:rsidRDefault="004A24F5" w:rsidP="0011587E">
      <w:pPr>
        <w:pStyle w:val="Heading1"/>
        <w:numPr>
          <w:ilvl w:val="0"/>
          <w:numId w:val="6"/>
        </w:numPr>
        <w:rPr>
          <w:rFonts w:ascii="Arial" w:hAnsi="Arial" w:cs="Arial"/>
          <w:b/>
          <w:smallCaps/>
          <w:sz w:val="20"/>
        </w:rPr>
      </w:pPr>
      <w:bookmarkStart w:id="24" w:name="_Toc128213367"/>
      <w:r>
        <w:rPr>
          <w:rFonts w:ascii="Arial" w:hAnsi="Arial" w:cs="Arial"/>
          <w:b/>
          <w:smallCaps/>
          <w:sz w:val="20"/>
        </w:rPr>
        <w:t>Fu</w:t>
      </w:r>
      <w:r w:rsidR="00577CE4">
        <w:rPr>
          <w:rFonts w:ascii="Arial" w:hAnsi="Arial" w:cs="Arial"/>
          <w:b/>
          <w:smallCaps/>
          <w:sz w:val="20"/>
        </w:rPr>
        <w:t>nctional</w:t>
      </w:r>
      <w:bookmarkEnd w:id="24"/>
    </w:p>
    <w:p w:rsidR="00781440" w:rsidRDefault="00577CE4">
      <w:pPr>
        <w:pStyle w:val="StyleHeading2ArialSmallcaps"/>
      </w:pPr>
      <w:bookmarkStart w:id="25" w:name="_Toc128213368"/>
      <w:r>
        <w:t>Functional Overview</w:t>
      </w:r>
      <w:bookmarkEnd w:id="25"/>
    </w:p>
    <w:p w:rsidR="002D402C" w:rsidRDefault="00E77559" w:rsidP="002D402C">
      <w:pPr>
        <w:ind w:firstLine="360"/>
      </w:pPr>
      <w:commentRangeStart w:id="26"/>
      <w:r>
        <w:t xml:space="preserve">PAMIR handles both incident management and support management for spare parts. It </w:t>
      </w:r>
      <w:proofErr w:type="gramStart"/>
      <w:r>
        <w:t>provide</w:t>
      </w:r>
      <w:proofErr w:type="gramEnd"/>
      <w:r>
        <w:t xml:space="preserve"> a platform for garage person to raise assistance tickets. These tickets are solved by PSA technical person. </w:t>
      </w:r>
      <w:proofErr w:type="gramStart"/>
      <w:r>
        <w:t>(N1+N2).</w:t>
      </w:r>
      <w:proofErr w:type="gramEnd"/>
      <w:r>
        <w:t xml:space="preserve"> Detailed functionality is mentioned below</w:t>
      </w:r>
      <w:commentRangeEnd w:id="26"/>
      <w:r w:rsidR="0018142F">
        <w:rPr>
          <w:rStyle w:val="CommentReference"/>
        </w:rPr>
        <w:commentReference w:id="26"/>
      </w:r>
      <w:r>
        <w:t>.</w:t>
      </w:r>
    </w:p>
    <w:p w:rsidR="00AB27C6" w:rsidRDefault="00AB27C6" w:rsidP="002D402C">
      <w:pPr>
        <w:ind w:firstLine="360"/>
      </w:pPr>
    </w:p>
    <w:p w:rsidR="00AB27C6" w:rsidRDefault="00AB27C6" w:rsidP="002D402C">
      <w:pPr>
        <w:ind w:firstLine="360"/>
      </w:pPr>
    </w:p>
    <w:p w:rsidR="00AB27C6" w:rsidRDefault="00AB27C6" w:rsidP="002D402C">
      <w:pPr>
        <w:ind w:firstLine="360"/>
      </w:pPr>
    </w:p>
    <w:p w:rsidR="002D402C" w:rsidRDefault="002D402C" w:rsidP="002D402C">
      <w:pPr>
        <w:ind w:firstLine="360"/>
      </w:pPr>
    </w:p>
    <w:p w:rsidR="00781440" w:rsidRDefault="00577CE4">
      <w:pPr>
        <w:pStyle w:val="StyleHeading2ArialSmallcaps"/>
      </w:pPr>
      <w:bookmarkStart w:id="27" w:name="_Toc128213369"/>
      <w:commentRangeStart w:id="28"/>
      <w:r>
        <w:t>Functional Details</w:t>
      </w:r>
      <w:bookmarkEnd w:id="27"/>
      <w:commentRangeEnd w:id="28"/>
      <w:r w:rsidR="0018142F">
        <w:rPr>
          <w:rStyle w:val="CommentReference"/>
          <w:b w:val="0"/>
          <w:bCs w:val="0"/>
          <w:smallCaps w:val="0"/>
        </w:rPr>
        <w:commentReference w:id="28"/>
      </w:r>
    </w:p>
    <w:p w:rsidR="0036577A" w:rsidRDefault="0036577A" w:rsidP="0036577A">
      <w:pPr>
        <w:pStyle w:val="ListParagraph"/>
        <w:ind w:left="0" w:firstLine="720"/>
      </w:pPr>
      <w:r>
        <w:lastRenderedPageBreak/>
        <w:t xml:space="preserve">Different repair </w:t>
      </w:r>
      <w:proofErr w:type="spellStart"/>
      <w:r>
        <w:t>centres</w:t>
      </w:r>
      <w:proofErr w:type="spellEnd"/>
      <w:r>
        <w:t xml:space="preserve"> send their requests to level 1 (N1) for a first analysis</w:t>
      </w:r>
      <w:r w:rsidR="00E77559">
        <w:t xml:space="preserve">, via the Front Office Pamir </w:t>
      </w:r>
      <w:proofErr w:type="spellStart"/>
      <w:proofErr w:type="gramStart"/>
      <w:r w:rsidR="00E77559">
        <w:t>applciation</w:t>
      </w:r>
      <w:proofErr w:type="spellEnd"/>
      <w:r>
        <w:t xml:space="preserve"> :</w:t>
      </w:r>
      <w:proofErr w:type="gramEnd"/>
    </w:p>
    <w:p w:rsidR="0036577A" w:rsidRDefault="0036577A" w:rsidP="0036577A">
      <w:pPr>
        <w:pStyle w:val="ListParagraph"/>
        <w:ind w:left="0" w:firstLine="720"/>
      </w:pPr>
      <w:r>
        <w:t xml:space="preserve">-&gt;OK - return the </w:t>
      </w:r>
      <w:proofErr w:type="gramStart"/>
      <w:r>
        <w:t>resolution  method</w:t>
      </w:r>
      <w:proofErr w:type="gramEnd"/>
      <w:r>
        <w:t xml:space="preserve"> to the repairers (28 languages)</w:t>
      </w:r>
    </w:p>
    <w:p w:rsidR="0036577A" w:rsidRDefault="0036577A" w:rsidP="0036577A">
      <w:pPr>
        <w:pStyle w:val="ListParagraph"/>
        <w:ind w:left="360"/>
      </w:pPr>
      <w:r>
        <w:tab/>
        <w:t xml:space="preserve">-&gt;KO (not resolved) - sends to level 2 for advanced analysis (beyond these 2 </w:t>
      </w:r>
      <w:proofErr w:type="gramStart"/>
      <w:r>
        <w:t>languages :</w:t>
      </w:r>
      <w:proofErr w:type="gramEnd"/>
      <w:r>
        <w:t xml:space="preserve"> English / French with the help of a translator ) </w:t>
      </w:r>
    </w:p>
    <w:p w:rsidR="0036577A" w:rsidRDefault="0036577A" w:rsidP="0036577A"/>
    <w:p w:rsidR="0036577A" w:rsidRDefault="0036577A" w:rsidP="0036577A">
      <w:pPr>
        <w:ind w:firstLine="720"/>
      </w:pPr>
      <w:r>
        <w:t>Advanced analysis at level 2 (expert level</w:t>
      </w:r>
      <w:proofErr w:type="gramStart"/>
      <w:r>
        <w:t>) :</w:t>
      </w:r>
      <w:proofErr w:type="gramEnd"/>
    </w:p>
    <w:p w:rsidR="0036577A" w:rsidRDefault="0036577A" w:rsidP="0036577A">
      <w:pPr>
        <w:ind w:firstLine="720"/>
      </w:pPr>
      <w:r>
        <w:t>-&gt;OK - return to the resolution method at level 1 so that it transfers it to the requestors</w:t>
      </w:r>
    </w:p>
    <w:p w:rsidR="0036577A" w:rsidRDefault="0036577A" w:rsidP="0036577A">
      <w:pPr>
        <w:ind w:firstLine="720"/>
      </w:pPr>
      <w:r>
        <w:t xml:space="preserve">-&gt;KO - sends at the DTR level (Direction Technique </w:t>
      </w:r>
      <w:proofErr w:type="spellStart"/>
      <w:r>
        <w:t>Régional</w:t>
      </w:r>
      <w:proofErr w:type="spellEnd"/>
      <w:r>
        <w:t>/ Regional Technical Direction)</w:t>
      </w:r>
    </w:p>
    <w:p w:rsidR="0036577A" w:rsidRDefault="0036577A" w:rsidP="0036577A"/>
    <w:p w:rsidR="00D94E47" w:rsidRDefault="0036577A" w:rsidP="0036577A">
      <w:r>
        <w:tab/>
        <w:t xml:space="preserve">Note: if level 2 detects a new case, it then goes through the </w:t>
      </w:r>
      <w:proofErr w:type="spellStart"/>
      <w:r>
        <w:t>incidentology</w:t>
      </w:r>
      <w:proofErr w:type="spellEnd"/>
      <w:r>
        <w:t xml:space="preserve"> phase to track/monitor it.</w:t>
      </w:r>
    </w:p>
    <w:p w:rsidR="00D94E47" w:rsidRDefault="00D94E47" w:rsidP="0036577A"/>
    <w:p w:rsidR="00D94E47" w:rsidRDefault="00D94E47" w:rsidP="0036577A"/>
    <w:p w:rsidR="00D94E47" w:rsidRDefault="00D94E47" w:rsidP="0036577A"/>
    <w:p w:rsidR="00D94E47" w:rsidRDefault="00D94E47" w:rsidP="0036577A"/>
    <w:p w:rsidR="00D94E47" w:rsidRDefault="00D94E47" w:rsidP="0036577A"/>
    <w:p w:rsidR="00D94E47" w:rsidRDefault="00D94E47" w:rsidP="0036577A"/>
    <w:p w:rsidR="00D94E47" w:rsidRDefault="00D94E47" w:rsidP="0036577A"/>
    <w:p w:rsidR="00D94E47" w:rsidRDefault="00D94E47" w:rsidP="0036577A">
      <w:pPr>
        <w:rPr>
          <w:ins w:id="29" w:author="hdesale" w:date="2016-08-04T13:48:00Z"/>
        </w:rPr>
      </w:pPr>
    </w:p>
    <w:p w:rsidR="00D94E47" w:rsidRDefault="00D94E47" w:rsidP="0036577A">
      <w:pPr>
        <w:rPr>
          <w:ins w:id="30" w:author="hdesale" w:date="2016-08-04T13:48:00Z"/>
        </w:rPr>
      </w:pPr>
      <w:proofErr w:type="gramStart"/>
      <w:r>
        <w:t>Functional Diagram of PAMIR application detailing its usage.</w:t>
      </w:r>
      <w:proofErr w:type="gramEnd"/>
    </w:p>
    <w:p w:rsidR="00D94E47" w:rsidRDefault="00D94E47" w:rsidP="0036577A">
      <w:pPr>
        <w:rPr>
          <w:ins w:id="31" w:author="hdesale" w:date="2016-08-04T13:48:00Z"/>
        </w:rPr>
      </w:pPr>
    </w:p>
    <w:p w:rsidR="00D94E47" w:rsidRDefault="00D94E47" w:rsidP="0036577A"/>
    <w:p w:rsidR="0036577A" w:rsidRDefault="00D94E47" w:rsidP="00D94E47">
      <w:pPr>
        <w:ind w:left="1440"/>
      </w:pPr>
      <w:r w:rsidRPr="00D94E47">
        <w:rPr>
          <w:noProof/>
        </w:rPr>
        <w:drawing>
          <wp:inline distT="0" distB="0" distL="0" distR="0">
            <wp:extent cx="4470400" cy="2705100"/>
            <wp:effectExtent l="19050" t="0" r="6350" b="0"/>
            <wp:docPr id="1" name="Picture 1"/>
            <wp:cNvGraphicFramePr/>
            <a:graphic xmlns:a="http://schemas.openxmlformats.org/drawingml/2006/main">
              <a:graphicData uri="http://schemas.openxmlformats.org/drawingml/2006/picture">
                <pic:pic xmlns:pic="http://schemas.openxmlformats.org/drawingml/2006/picture">
                  <pic:nvPicPr>
                    <pic:cNvPr id="3" name="Espace réservé du contenu 2"/>
                    <pic:cNvPicPr>
                      <a:picLocks noGrp="1" noChangeAspect="1"/>
                    </pic:cNvPicPr>
                  </pic:nvPicPr>
                  <pic:blipFill>
                    <a:blip r:embed="rId13" cstate="print"/>
                    <a:stretch>
                      <a:fillRect/>
                    </a:stretch>
                  </pic:blipFill>
                  <pic:spPr>
                    <a:xfrm>
                      <a:off x="0" y="0"/>
                      <a:ext cx="4471815" cy="2705956"/>
                    </a:xfrm>
                    <a:prstGeom prst="rect">
                      <a:avLst/>
                    </a:prstGeom>
                  </pic:spPr>
                </pic:pic>
              </a:graphicData>
            </a:graphic>
          </wp:inline>
        </w:drawing>
      </w:r>
      <w:r w:rsidR="0036577A">
        <w:t xml:space="preserve"> </w:t>
      </w:r>
    </w:p>
    <w:p w:rsidR="0036577A" w:rsidRDefault="0036577A" w:rsidP="0036577A"/>
    <w:p w:rsidR="00E77559" w:rsidRPr="00E77559" w:rsidRDefault="00E77559" w:rsidP="0036577A">
      <w:pPr>
        <w:rPr>
          <w:u w:val="single"/>
        </w:rPr>
      </w:pPr>
      <w:r w:rsidRPr="00E77559">
        <w:rPr>
          <w:u w:val="single"/>
        </w:rPr>
        <w:t>Process of raising an assistance request:</w:t>
      </w:r>
    </w:p>
    <w:p w:rsidR="00431951" w:rsidRDefault="00431951" w:rsidP="00E77559">
      <w:pPr>
        <w:ind w:firstLine="720"/>
      </w:pPr>
      <w:r>
        <w:t>Garage person logs into PAMIR application</w:t>
      </w:r>
      <w:r w:rsidR="00A8776D">
        <w:t xml:space="preserve"> (Front Office)</w:t>
      </w:r>
      <w:r>
        <w:t xml:space="preserve">. </w:t>
      </w:r>
    </w:p>
    <w:p w:rsidR="00431951" w:rsidRDefault="00431951" w:rsidP="00A8776D">
      <w:pPr>
        <w:ind w:firstLine="720"/>
      </w:pPr>
      <w:r>
        <w:t>Using ‘Contact Aide’ hyperlink, an assistance request is created.</w:t>
      </w:r>
      <w:r w:rsidR="00A8776D">
        <w:t xml:space="preserve"> Garage person fills all the required details about the assistance request such as vehicle detail, spare part/guarantee detail.</w:t>
      </w:r>
      <w:r>
        <w:t xml:space="preserve"> Once the request is filled completely and submitted, a zip file is generated with all entered information. There is a batch job</w:t>
      </w:r>
      <w:r w:rsidR="00A8776D">
        <w:t xml:space="preserve"> (</w:t>
      </w:r>
      <w:proofErr w:type="spellStart"/>
      <w:r w:rsidR="00A8776D">
        <w:t>BatchDiagsftp</w:t>
      </w:r>
      <w:proofErr w:type="spellEnd"/>
      <w:r w:rsidR="00A8776D">
        <w:t>)</w:t>
      </w:r>
      <w:r>
        <w:t xml:space="preserve"> that runs and stores this file into a database, which then reflects into PAMIR. </w:t>
      </w:r>
    </w:p>
    <w:p w:rsidR="00A5101B" w:rsidRDefault="00A5101B" w:rsidP="00A8776D">
      <w:pPr>
        <w:ind w:firstLine="720"/>
      </w:pPr>
    </w:p>
    <w:p w:rsidR="00A5101B" w:rsidRDefault="00A5101B" w:rsidP="00A8776D">
      <w:pPr>
        <w:ind w:firstLine="720"/>
      </w:pPr>
      <w:r>
        <w:rPr>
          <w:b/>
          <w:noProof/>
        </w:rPr>
        <w:lastRenderedPageBreak/>
        <w:drawing>
          <wp:inline distT="0" distB="0" distL="0" distR="0">
            <wp:extent cx="5076825" cy="1514475"/>
            <wp:effectExtent l="19050" t="0" r="9525"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076825" cy="1514475"/>
                    </a:xfrm>
                    <a:prstGeom prst="rect">
                      <a:avLst/>
                    </a:prstGeom>
                    <a:noFill/>
                    <a:ln w="9525">
                      <a:noFill/>
                      <a:miter lim="800000"/>
                      <a:headEnd/>
                      <a:tailEnd/>
                    </a:ln>
                  </pic:spPr>
                </pic:pic>
              </a:graphicData>
            </a:graphic>
          </wp:inline>
        </w:drawing>
      </w:r>
    </w:p>
    <w:p w:rsidR="00A5101B" w:rsidRDefault="00A5101B" w:rsidP="00A8776D">
      <w:pPr>
        <w:ind w:firstLine="720"/>
      </w:pPr>
    </w:p>
    <w:p w:rsidR="00A5101B" w:rsidRDefault="00A5101B" w:rsidP="00A8776D">
      <w:pPr>
        <w:ind w:firstLine="720"/>
      </w:pPr>
      <w:r>
        <w:rPr>
          <w:b/>
          <w:noProof/>
        </w:rPr>
        <w:drawing>
          <wp:inline distT="0" distB="0" distL="0" distR="0">
            <wp:extent cx="5276850" cy="1438275"/>
            <wp:effectExtent l="19050" t="0" r="0" b="0"/>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5276850" cy="1438275"/>
                    </a:xfrm>
                    <a:prstGeom prst="rect">
                      <a:avLst/>
                    </a:prstGeom>
                    <a:noFill/>
                    <a:ln w="9525">
                      <a:noFill/>
                      <a:miter lim="800000"/>
                      <a:headEnd/>
                      <a:tailEnd/>
                    </a:ln>
                  </pic:spPr>
                </pic:pic>
              </a:graphicData>
            </a:graphic>
          </wp:inline>
        </w:drawing>
      </w: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5101B">
      <w:pPr>
        <w:ind w:firstLine="720"/>
      </w:pPr>
      <w:r>
        <w:rPr>
          <w:b/>
          <w:noProof/>
        </w:rPr>
        <w:drawing>
          <wp:inline distT="0" distB="0" distL="0" distR="0">
            <wp:extent cx="5276850" cy="1495425"/>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276850" cy="1495425"/>
                    </a:xfrm>
                    <a:prstGeom prst="rect">
                      <a:avLst/>
                    </a:prstGeom>
                    <a:noFill/>
                    <a:ln w="9525">
                      <a:noFill/>
                      <a:miter lim="800000"/>
                      <a:headEnd/>
                      <a:tailEnd/>
                    </a:ln>
                  </pic:spPr>
                </pic:pic>
              </a:graphicData>
            </a:graphic>
          </wp:inline>
        </w:drawing>
      </w:r>
    </w:p>
    <w:p w:rsidR="00A5101B" w:rsidRDefault="00A5101B" w:rsidP="00A5101B">
      <w:pPr>
        <w:ind w:firstLine="720"/>
      </w:pPr>
      <w:r>
        <w:rPr>
          <w:b/>
          <w:noProof/>
        </w:rPr>
        <w:drawing>
          <wp:inline distT="0" distB="0" distL="0" distR="0">
            <wp:extent cx="5124450" cy="1381125"/>
            <wp:effectExtent l="19050" t="0" r="0" b="0"/>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124450" cy="1381125"/>
                    </a:xfrm>
                    <a:prstGeom prst="rect">
                      <a:avLst/>
                    </a:prstGeom>
                    <a:noFill/>
                    <a:ln w="9525">
                      <a:noFill/>
                      <a:miter lim="800000"/>
                      <a:headEnd/>
                      <a:tailEnd/>
                    </a:ln>
                  </pic:spPr>
                </pic:pic>
              </a:graphicData>
            </a:graphic>
          </wp:inline>
        </w:drawing>
      </w:r>
    </w:p>
    <w:p w:rsidR="00A5101B" w:rsidRDefault="00A5101B" w:rsidP="00A5101B">
      <w:pPr>
        <w:ind w:firstLine="720"/>
      </w:pPr>
    </w:p>
    <w:p w:rsidR="00A5101B" w:rsidRDefault="00A5101B" w:rsidP="00A5101B">
      <w:pPr>
        <w:ind w:firstLine="720"/>
      </w:pPr>
      <w:r>
        <w:rPr>
          <w:b/>
          <w:noProof/>
        </w:rPr>
        <w:lastRenderedPageBreak/>
        <w:drawing>
          <wp:inline distT="0" distB="0" distL="0" distR="0">
            <wp:extent cx="5076825" cy="1504950"/>
            <wp:effectExtent l="19050" t="0" r="9525"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076825" cy="1504950"/>
                    </a:xfrm>
                    <a:prstGeom prst="rect">
                      <a:avLst/>
                    </a:prstGeom>
                    <a:noFill/>
                    <a:ln w="9525">
                      <a:noFill/>
                      <a:miter lim="800000"/>
                      <a:headEnd/>
                      <a:tailEnd/>
                    </a:ln>
                  </pic:spPr>
                </pic:pic>
              </a:graphicData>
            </a:graphic>
          </wp:inline>
        </w:drawing>
      </w:r>
    </w:p>
    <w:p w:rsidR="00A5101B" w:rsidRDefault="00A5101B" w:rsidP="00A5101B">
      <w:pPr>
        <w:ind w:firstLine="720"/>
      </w:pPr>
    </w:p>
    <w:p w:rsidR="00A5101B" w:rsidRDefault="00A5101B" w:rsidP="00A5101B">
      <w:pPr>
        <w:ind w:firstLine="720"/>
      </w:pPr>
      <w:r>
        <w:rPr>
          <w:b/>
          <w:noProof/>
        </w:rPr>
        <w:drawing>
          <wp:inline distT="0" distB="0" distL="0" distR="0">
            <wp:extent cx="5514975" cy="2743200"/>
            <wp:effectExtent l="19050" t="0" r="952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514975" cy="2743200"/>
                    </a:xfrm>
                    <a:prstGeom prst="rect">
                      <a:avLst/>
                    </a:prstGeom>
                    <a:noFill/>
                    <a:ln w="9525">
                      <a:noFill/>
                      <a:miter lim="800000"/>
                      <a:headEnd/>
                      <a:tailEnd/>
                    </a:ln>
                  </pic:spPr>
                </pic:pic>
              </a:graphicData>
            </a:graphic>
          </wp:inline>
        </w:drawing>
      </w:r>
    </w:p>
    <w:p w:rsidR="00A8776D" w:rsidRDefault="00A8776D" w:rsidP="00A8776D">
      <w:pPr>
        <w:ind w:firstLine="720"/>
      </w:pPr>
    </w:p>
    <w:p w:rsidR="00A8776D" w:rsidRDefault="00A8776D" w:rsidP="00A8776D">
      <w:pPr>
        <w:ind w:firstLine="720"/>
      </w:pPr>
      <w:r>
        <w:t xml:space="preserve">Garage person can also create </w:t>
      </w:r>
      <w:proofErr w:type="gramStart"/>
      <w:r>
        <w:t>a</w:t>
      </w:r>
      <w:proofErr w:type="gramEnd"/>
      <w:r>
        <w:t xml:space="preserve"> incident request (FAS/CRI) to report an accident/incident detail. In this, the garage person has to enter details about accident and the spare parts of vehicle.</w:t>
      </w: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p>
    <w:p w:rsidR="00A5101B" w:rsidRDefault="00A5101B" w:rsidP="00A8776D">
      <w:pPr>
        <w:ind w:firstLine="720"/>
      </w:pPr>
      <w:r>
        <w:rPr>
          <w:b/>
          <w:noProof/>
        </w:rPr>
        <w:drawing>
          <wp:inline distT="0" distB="0" distL="0" distR="0">
            <wp:extent cx="1533525" cy="8953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533525" cy="895350"/>
                    </a:xfrm>
                    <a:prstGeom prst="rect">
                      <a:avLst/>
                    </a:prstGeom>
                    <a:noFill/>
                    <a:ln w="9525">
                      <a:noFill/>
                      <a:miter lim="800000"/>
                      <a:headEnd/>
                      <a:tailEnd/>
                    </a:ln>
                  </pic:spPr>
                </pic:pic>
              </a:graphicData>
            </a:graphic>
          </wp:inline>
        </w:drawing>
      </w:r>
    </w:p>
    <w:p w:rsidR="00A5101B" w:rsidRDefault="00A5101B" w:rsidP="00A8776D">
      <w:pPr>
        <w:ind w:firstLine="720"/>
      </w:pPr>
    </w:p>
    <w:p w:rsidR="00A5101B" w:rsidRDefault="00A5101B" w:rsidP="00A8776D">
      <w:pPr>
        <w:ind w:firstLine="720"/>
      </w:pPr>
    </w:p>
    <w:p w:rsidR="00A5101B" w:rsidRDefault="00A5101B" w:rsidP="00A5101B">
      <w:pPr>
        <w:ind w:left="1440" w:firstLine="720"/>
      </w:pPr>
      <w:r>
        <w:rPr>
          <w:noProof/>
        </w:rPr>
        <w:drawing>
          <wp:inline distT="0" distB="0" distL="0" distR="0">
            <wp:extent cx="3781425" cy="10763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srcRect/>
                    <a:stretch>
                      <a:fillRect/>
                    </a:stretch>
                  </pic:blipFill>
                  <pic:spPr bwMode="auto">
                    <a:xfrm>
                      <a:off x="0" y="0"/>
                      <a:ext cx="3781425" cy="1076325"/>
                    </a:xfrm>
                    <a:prstGeom prst="rect">
                      <a:avLst/>
                    </a:prstGeom>
                    <a:noFill/>
                    <a:ln w="9525">
                      <a:noFill/>
                      <a:miter lim="800000"/>
                      <a:headEnd/>
                      <a:tailEnd/>
                    </a:ln>
                  </pic:spPr>
                </pic:pic>
              </a:graphicData>
            </a:graphic>
          </wp:inline>
        </w:drawing>
      </w:r>
    </w:p>
    <w:p w:rsidR="00A5101B" w:rsidRDefault="00A5101B" w:rsidP="00A5101B">
      <w:pPr>
        <w:ind w:left="1440" w:firstLine="720"/>
      </w:pPr>
    </w:p>
    <w:p w:rsidR="00431951" w:rsidRDefault="00A5101B" w:rsidP="0036577A">
      <w:r>
        <w:rPr>
          <w:b/>
          <w:noProof/>
        </w:rPr>
        <w:lastRenderedPageBreak/>
        <w:drawing>
          <wp:inline distT="0" distB="0" distL="0" distR="0">
            <wp:extent cx="5943600" cy="2628900"/>
            <wp:effectExtent l="1905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p w:rsidR="00A5101B" w:rsidRDefault="00A5101B" w:rsidP="0036577A">
      <w:r>
        <w:rPr>
          <w:b/>
          <w:noProof/>
        </w:rPr>
        <w:drawing>
          <wp:inline distT="0" distB="0" distL="0" distR="0">
            <wp:extent cx="5943600" cy="28860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p w:rsidR="00A5101B" w:rsidRDefault="00A5101B" w:rsidP="0036577A"/>
    <w:p w:rsidR="00A5101B" w:rsidRDefault="00A5101B" w:rsidP="0036577A"/>
    <w:p w:rsidR="00A5101B" w:rsidRDefault="00A5101B" w:rsidP="0036577A">
      <w:r>
        <w:rPr>
          <w:b/>
          <w:noProof/>
        </w:rPr>
        <w:lastRenderedPageBreak/>
        <w:drawing>
          <wp:inline distT="0" distB="0" distL="0" distR="0">
            <wp:extent cx="5400675" cy="2286000"/>
            <wp:effectExtent l="19050" t="0" r="9525"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400675" cy="2286000"/>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r>
        <w:rPr>
          <w:b/>
          <w:noProof/>
        </w:rPr>
        <w:drawing>
          <wp:inline distT="0" distB="0" distL="0" distR="0">
            <wp:extent cx="5943600" cy="292417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943600" cy="2924175"/>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r>
        <w:rPr>
          <w:b/>
          <w:noProof/>
        </w:rPr>
        <w:lastRenderedPageBreak/>
        <w:drawing>
          <wp:inline distT="0" distB="0" distL="0" distR="0">
            <wp:extent cx="5943600" cy="3152775"/>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943600" cy="3152775"/>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p w:rsidR="00A5101B" w:rsidRDefault="00A5101B" w:rsidP="0036577A">
      <w:r>
        <w:rPr>
          <w:b/>
          <w:noProof/>
        </w:rPr>
        <w:drawing>
          <wp:inline distT="0" distB="0" distL="0" distR="0">
            <wp:extent cx="5943600" cy="2009775"/>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943600" cy="2009775"/>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p w:rsidR="00431951" w:rsidRDefault="00A8776D" w:rsidP="0036577A">
      <w:r>
        <w:t xml:space="preserve">Once the batch runs and data </w:t>
      </w:r>
      <w:proofErr w:type="gramStart"/>
      <w:r>
        <w:t>is</w:t>
      </w:r>
      <w:proofErr w:type="gramEnd"/>
      <w:r>
        <w:t xml:space="preserve"> loaded into PAMIR back office, the assistance request is to be handled by a PSA technician.</w:t>
      </w:r>
    </w:p>
    <w:p w:rsidR="00431951" w:rsidRDefault="00431951" w:rsidP="0036577A"/>
    <w:p w:rsidR="0036577A" w:rsidRDefault="00A8776D" w:rsidP="0036577A">
      <w:r>
        <w:t xml:space="preserve">PAMIR also gives a </w:t>
      </w:r>
      <w:r w:rsidR="0036577A">
        <w:t>provision of obtaining electronic key</w:t>
      </w:r>
      <w:r w:rsidR="00431951">
        <w:t xml:space="preserve"> (clef)</w:t>
      </w:r>
      <w:r w:rsidR="0036577A">
        <w:t xml:space="preserve"> through </w:t>
      </w:r>
      <w:proofErr w:type="spellStart"/>
      <w:r>
        <w:t>Fornt</w:t>
      </w:r>
      <w:proofErr w:type="spellEnd"/>
      <w:r>
        <w:t xml:space="preserve"> Office</w:t>
      </w:r>
      <w:r w:rsidR="0036577A">
        <w:t xml:space="preserve">. </w:t>
      </w:r>
      <w:r w:rsidR="00431951">
        <w:t>Request is raised and then the key is obtained via email.</w:t>
      </w:r>
      <w:r>
        <w:t xml:space="preserve"> This key is then by Garage person to unlock the vehicle</w:t>
      </w:r>
    </w:p>
    <w:p w:rsidR="00A5101B" w:rsidRDefault="00A5101B" w:rsidP="0036577A"/>
    <w:p w:rsidR="00A5101B" w:rsidRDefault="00A5101B" w:rsidP="0036577A">
      <w:r>
        <w:rPr>
          <w:b/>
          <w:noProof/>
        </w:rPr>
        <w:drawing>
          <wp:inline distT="0" distB="0" distL="0" distR="0">
            <wp:extent cx="5943600" cy="1228725"/>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A5101B" w:rsidRDefault="00A5101B" w:rsidP="0036577A"/>
    <w:p w:rsidR="00A5101B" w:rsidRDefault="00A5101B" w:rsidP="0036577A"/>
    <w:p w:rsidR="00A5101B" w:rsidRDefault="00A5101B" w:rsidP="0036577A"/>
    <w:p w:rsidR="00A5101B" w:rsidRDefault="00A5101B" w:rsidP="0036577A"/>
    <w:p w:rsidR="00A5101B" w:rsidRDefault="00A5101B" w:rsidP="0036577A"/>
    <w:p w:rsidR="00A5101B" w:rsidRDefault="00A5101B" w:rsidP="0036577A">
      <w:r>
        <w:rPr>
          <w:b/>
          <w:noProof/>
        </w:rPr>
        <w:lastRenderedPageBreak/>
        <w:drawing>
          <wp:inline distT="0" distB="0" distL="0" distR="0">
            <wp:extent cx="5943600" cy="1209675"/>
            <wp:effectExtent l="19050" t="0" r="0" b="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943600" cy="1209675"/>
                    </a:xfrm>
                    <a:prstGeom prst="rect">
                      <a:avLst/>
                    </a:prstGeom>
                    <a:noFill/>
                    <a:ln w="9525">
                      <a:noFill/>
                      <a:miter lim="800000"/>
                      <a:headEnd/>
                      <a:tailEnd/>
                    </a:ln>
                  </pic:spPr>
                </pic:pic>
              </a:graphicData>
            </a:graphic>
          </wp:inline>
        </w:drawing>
      </w:r>
    </w:p>
    <w:p w:rsidR="00A5101B" w:rsidRDefault="00A5101B" w:rsidP="0036577A"/>
    <w:p w:rsidR="00431951" w:rsidRDefault="00431951" w:rsidP="0036577A"/>
    <w:p w:rsidR="0067278C" w:rsidRDefault="00577CE4" w:rsidP="003C7144">
      <w:pPr>
        <w:pStyle w:val="StyleHeading2ArialSmallcaps"/>
      </w:pPr>
      <w:bookmarkStart w:id="32" w:name="_Toc128213370"/>
      <w:smartTag w:uri="urn:schemas-microsoft-com:office:smarttags" w:element="stockticker">
        <w:r>
          <w:t>Data</w:t>
        </w:r>
      </w:smartTag>
      <w:r>
        <w:t xml:space="preserve"> Flow</w:t>
      </w:r>
      <w:bookmarkStart w:id="33" w:name="_Toc128213371"/>
      <w:bookmarkEnd w:id="32"/>
    </w:p>
    <w:p w:rsidR="00D94E47" w:rsidRDefault="00D94E47" w:rsidP="00D94E47">
      <w:pPr>
        <w:pStyle w:val="BlockText"/>
      </w:pPr>
    </w:p>
    <w:p w:rsidR="00D94E47" w:rsidRDefault="00D94E47" w:rsidP="00D94E47">
      <w:pPr>
        <w:pStyle w:val="BlockText"/>
      </w:pPr>
    </w:p>
    <w:p w:rsidR="00D94E47" w:rsidRDefault="00D94E47" w:rsidP="00D94E47">
      <w:pPr>
        <w:pStyle w:val="BlockText"/>
      </w:pPr>
    </w:p>
    <w:p w:rsidR="00D94E47" w:rsidRDefault="00D94E47" w:rsidP="00D94E47">
      <w:pPr>
        <w:pStyle w:val="BlockText"/>
      </w:pPr>
    </w:p>
    <w:p w:rsidR="00D94E47" w:rsidRDefault="00D94E47" w:rsidP="00D94E47">
      <w:pPr>
        <w:pStyle w:val="BlockText"/>
      </w:pPr>
    </w:p>
    <w:p w:rsidR="00D94E47" w:rsidRDefault="00D94E47" w:rsidP="00D94E47">
      <w:pPr>
        <w:pStyle w:val="BlockText"/>
      </w:pPr>
    </w:p>
    <w:p w:rsidR="00D94E47" w:rsidRDefault="00D94E47" w:rsidP="00D94E47">
      <w:pPr>
        <w:pStyle w:val="BlockText"/>
      </w:pPr>
    </w:p>
    <w:p w:rsidR="003C7144" w:rsidRDefault="003C7144" w:rsidP="00D94E47">
      <w:pPr>
        <w:pStyle w:val="BlockText"/>
      </w:pPr>
    </w:p>
    <w:p w:rsidR="003C7144" w:rsidRDefault="003C7144" w:rsidP="00D94E47">
      <w:pPr>
        <w:pStyle w:val="BlockText"/>
      </w:pPr>
    </w:p>
    <w:p w:rsidR="003C7144" w:rsidRDefault="003C7144" w:rsidP="00D94E47">
      <w:pPr>
        <w:pStyle w:val="BlockText"/>
      </w:pPr>
    </w:p>
    <w:p w:rsidR="003C7144" w:rsidRDefault="003C7144" w:rsidP="00D94E47">
      <w:pPr>
        <w:pStyle w:val="BlockText"/>
      </w:pPr>
    </w:p>
    <w:p w:rsidR="003C7144" w:rsidRDefault="003C7144" w:rsidP="00D94E47">
      <w:pPr>
        <w:pStyle w:val="BlockText"/>
      </w:pPr>
    </w:p>
    <w:p w:rsidR="003C7144" w:rsidRDefault="003C7144" w:rsidP="00D94E47">
      <w:pPr>
        <w:pStyle w:val="BlockText"/>
      </w:pPr>
    </w:p>
    <w:p w:rsidR="00D94E47" w:rsidRDefault="00D94E47" w:rsidP="00D94E47">
      <w:pPr>
        <w:pStyle w:val="BlockText"/>
      </w:pPr>
    </w:p>
    <w:p w:rsidR="00D94E47" w:rsidRPr="00D94E47" w:rsidDel="003C7144" w:rsidRDefault="00D94E47" w:rsidP="00D94E47">
      <w:pPr>
        <w:pStyle w:val="BlockText"/>
        <w:rPr>
          <w:del w:id="34" w:author="hdesale" w:date="2016-08-04T14:04:00Z"/>
        </w:rPr>
      </w:pPr>
    </w:p>
    <w:p w:rsidR="00291C11" w:rsidRDefault="00291C11" w:rsidP="00291C11">
      <w:pPr>
        <w:pStyle w:val="BlockText"/>
        <w:ind w:left="720"/>
        <w:rPr>
          <w:ins w:id="35" w:author="hdesale" w:date="2016-08-02T19:37:00Z"/>
        </w:rPr>
      </w:pPr>
      <w:r>
        <w:rPr>
          <w:noProof/>
        </w:rPr>
        <w:lastRenderedPageBreak/>
        <w:drawing>
          <wp:inline distT="0" distB="0" distL="0" distR="0">
            <wp:extent cx="5829300" cy="4019550"/>
            <wp:effectExtent l="19050" t="0" r="0" b="0"/>
            <wp:docPr id="23" name="Picture 23" descr="pamir_di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mir_diag1"/>
                    <pic:cNvPicPr>
                      <a:picLocks noChangeAspect="1" noChangeArrowheads="1"/>
                    </pic:cNvPicPr>
                  </pic:nvPicPr>
                  <pic:blipFill>
                    <a:blip r:embed="rId30" cstate="print"/>
                    <a:srcRect/>
                    <a:stretch>
                      <a:fillRect/>
                    </a:stretch>
                  </pic:blipFill>
                  <pic:spPr bwMode="auto">
                    <a:xfrm>
                      <a:off x="0" y="0"/>
                      <a:ext cx="5829300" cy="4019550"/>
                    </a:xfrm>
                    <a:prstGeom prst="rect">
                      <a:avLst/>
                    </a:prstGeom>
                    <a:noFill/>
                    <a:ln w="9525">
                      <a:noFill/>
                      <a:miter lim="800000"/>
                      <a:headEnd/>
                      <a:tailEnd/>
                    </a:ln>
                  </pic:spPr>
                </pic:pic>
              </a:graphicData>
            </a:graphic>
          </wp:inline>
        </w:drawing>
      </w:r>
    </w:p>
    <w:p w:rsidR="00291C11" w:rsidRDefault="00291C11" w:rsidP="00291C11">
      <w:pPr>
        <w:pStyle w:val="BlockText"/>
        <w:ind w:left="360"/>
      </w:pPr>
    </w:p>
    <w:p w:rsidR="00291C11" w:rsidRDefault="00291C11" w:rsidP="003C7144">
      <w:pPr>
        <w:pStyle w:val="StyleHeading2ArialSmallcaps"/>
      </w:pPr>
      <w:proofErr w:type="spellStart"/>
      <w:r>
        <w:t>Summery</w:t>
      </w:r>
      <w:proofErr w:type="spellEnd"/>
      <w:r>
        <w:t xml:space="preserve"> of flow/Application Interface</w:t>
      </w:r>
    </w:p>
    <w:p w:rsidR="00291C11" w:rsidRDefault="00291C11"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3C7144" w:rsidRDefault="003C7144" w:rsidP="00355A4E">
      <w:pPr>
        <w:pStyle w:val="BlockText"/>
      </w:pPr>
    </w:p>
    <w:p w:rsidR="00291C11" w:rsidRDefault="00291C11" w:rsidP="003C7144">
      <w:pPr>
        <w:pStyle w:val="BlockText"/>
        <w:ind w:left="360"/>
      </w:pPr>
      <w:r>
        <w:rPr>
          <w:rFonts w:ascii="Constantia" w:hAnsi="Constantia"/>
          <w:noProof/>
        </w:rPr>
        <w:lastRenderedPageBreak/>
        <w:drawing>
          <wp:inline distT="0" distB="0" distL="0" distR="0">
            <wp:extent cx="5233745" cy="3476625"/>
            <wp:effectExtent l="19050" t="0" r="5005" b="0"/>
            <wp:docPr id="26" name="Obje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t 4"/>
                    <pic:cNvPicPr>
                      <a:picLocks noChangeArrowheads="1"/>
                    </pic:cNvPicPr>
                  </pic:nvPicPr>
                  <pic:blipFill>
                    <a:blip r:embed="rId31" cstate="print"/>
                    <a:srcRect b="-146"/>
                    <a:stretch>
                      <a:fillRect/>
                    </a:stretch>
                  </pic:blipFill>
                  <pic:spPr bwMode="auto">
                    <a:xfrm>
                      <a:off x="0" y="0"/>
                      <a:ext cx="5239866" cy="3480691"/>
                    </a:xfrm>
                    <a:prstGeom prst="rect">
                      <a:avLst/>
                    </a:prstGeom>
                    <a:noFill/>
                    <a:ln w="9525">
                      <a:noFill/>
                      <a:miter lim="800000"/>
                      <a:headEnd/>
                      <a:tailEnd/>
                    </a:ln>
                  </pic:spPr>
                </pic:pic>
              </a:graphicData>
            </a:graphic>
          </wp:inline>
        </w:drawing>
      </w:r>
    </w:p>
    <w:tbl>
      <w:tblPr>
        <w:tblW w:w="98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6"/>
        <w:gridCol w:w="1691"/>
        <w:gridCol w:w="1657"/>
        <w:gridCol w:w="1297"/>
        <w:gridCol w:w="4699"/>
      </w:tblGrid>
      <w:tr w:rsidR="00291C11" w:rsidRPr="00D94E47" w:rsidTr="00291C11">
        <w:trPr>
          <w:trHeight w:val="345"/>
          <w:jc w:val="center"/>
        </w:trPr>
        <w:tc>
          <w:tcPr>
            <w:tcW w:w="486" w:type="dxa"/>
            <w:shd w:val="clear" w:color="auto" w:fill="8DB3E2"/>
          </w:tcPr>
          <w:p w:rsidR="00291C11" w:rsidRPr="00D94E47" w:rsidRDefault="00291C11" w:rsidP="00D94E47">
            <w:pPr>
              <w:rPr>
                <w:rFonts w:cs="Arial"/>
                <w:b/>
              </w:rPr>
            </w:pPr>
            <w:r w:rsidRPr="00D94E47">
              <w:rPr>
                <w:rFonts w:cs="Arial"/>
                <w:b/>
              </w:rPr>
              <w:t>N°</w:t>
            </w:r>
          </w:p>
        </w:tc>
        <w:tc>
          <w:tcPr>
            <w:tcW w:w="1691" w:type="dxa"/>
            <w:shd w:val="clear" w:color="auto" w:fill="8DB3E2"/>
          </w:tcPr>
          <w:p w:rsidR="00291C11" w:rsidRPr="00D94E47" w:rsidRDefault="00291C11" w:rsidP="00D94E47">
            <w:pPr>
              <w:rPr>
                <w:rFonts w:cs="Arial"/>
                <w:b/>
              </w:rPr>
            </w:pPr>
            <w:r w:rsidRPr="00D94E47">
              <w:rPr>
                <w:rFonts w:cs="Arial"/>
                <w:b/>
              </w:rPr>
              <w:t>Source</w:t>
            </w:r>
          </w:p>
        </w:tc>
        <w:tc>
          <w:tcPr>
            <w:tcW w:w="1657" w:type="dxa"/>
            <w:shd w:val="clear" w:color="auto" w:fill="8DB3E2"/>
          </w:tcPr>
          <w:p w:rsidR="00291C11" w:rsidRPr="00D94E47" w:rsidRDefault="00291C11" w:rsidP="00D94E47">
            <w:pPr>
              <w:rPr>
                <w:rFonts w:cs="Arial"/>
                <w:b/>
              </w:rPr>
            </w:pPr>
            <w:r w:rsidRPr="00D94E47">
              <w:rPr>
                <w:rFonts w:cs="Arial"/>
                <w:b/>
              </w:rPr>
              <w:t>Target</w:t>
            </w:r>
          </w:p>
        </w:tc>
        <w:tc>
          <w:tcPr>
            <w:tcW w:w="1297" w:type="dxa"/>
            <w:shd w:val="clear" w:color="auto" w:fill="8DB3E2"/>
          </w:tcPr>
          <w:p w:rsidR="00291C11" w:rsidRPr="00D94E47" w:rsidRDefault="00291C11" w:rsidP="00D94E47">
            <w:pPr>
              <w:rPr>
                <w:rFonts w:cs="Arial"/>
                <w:b/>
              </w:rPr>
            </w:pPr>
            <w:r w:rsidRPr="00D94E47">
              <w:rPr>
                <w:rFonts w:cs="Arial"/>
                <w:b/>
              </w:rPr>
              <w:t>Mode Exchanges</w:t>
            </w:r>
          </w:p>
        </w:tc>
        <w:tc>
          <w:tcPr>
            <w:tcW w:w="4699" w:type="dxa"/>
            <w:shd w:val="clear" w:color="auto" w:fill="8DB3E2"/>
          </w:tcPr>
          <w:p w:rsidR="00291C11" w:rsidRPr="00D94E47" w:rsidRDefault="00291C11" w:rsidP="00291C11">
            <w:pPr>
              <w:rPr>
                <w:rFonts w:cs="Arial"/>
                <w:b/>
              </w:rPr>
            </w:pPr>
            <w:r w:rsidRPr="00D94E47">
              <w:rPr>
                <w:rFonts w:cs="Arial"/>
                <w:b/>
              </w:rPr>
              <w:t>Description</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w:t>
            </w:r>
          </w:p>
        </w:tc>
        <w:tc>
          <w:tcPr>
            <w:tcW w:w="1691" w:type="dxa"/>
          </w:tcPr>
          <w:p w:rsidR="00291C11" w:rsidRPr="00D94E47" w:rsidRDefault="00291C11" w:rsidP="00D94E47">
            <w:pPr>
              <w:rPr>
                <w:rFonts w:cs="Arial"/>
              </w:rPr>
            </w:pPr>
            <w:r w:rsidRPr="00D94E47">
              <w:rPr>
                <w:rFonts w:cs="Arial"/>
              </w:rPr>
              <w:t>browser</w:t>
            </w:r>
          </w:p>
        </w:tc>
        <w:tc>
          <w:tcPr>
            <w:tcW w:w="1657" w:type="dxa"/>
          </w:tcPr>
          <w:p w:rsidR="00291C11" w:rsidRPr="00D94E47" w:rsidRDefault="00291C11" w:rsidP="00D94E47">
            <w:pPr>
              <w:rPr>
                <w:rFonts w:cs="Arial"/>
              </w:rPr>
            </w:pPr>
            <w:proofErr w:type="spellStart"/>
            <w:r w:rsidRPr="00D94E47">
              <w:rPr>
                <w:rFonts w:cs="Arial"/>
              </w:rPr>
              <w:t>Techline</w:t>
            </w:r>
            <w:proofErr w:type="spellEnd"/>
            <w:r w:rsidRPr="00D94E47">
              <w:rPr>
                <w:rFonts w:cs="Arial"/>
              </w:rPr>
              <w:t xml:space="preserve"> FO</w:t>
            </w:r>
          </w:p>
        </w:tc>
        <w:tc>
          <w:tcPr>
            <w:tcW w:w="1297" w:type="dxa"/>
          </w:tcPr>
          <w:p w:rsidR="00291C11" w:rsidRPr="00D94E47" w:rsidRDefault="00291C11" w:rsidP="00D94E47">
            <w:pPr>
              <w:rPr>
                <w:rFonts w:cs="Arial"/>
              </w:rPr>
            </w:pPr>
            <w:r w:rsidRPr="00D94E47">
              <w:rPr>
                <w:rFonts w:cs="Arial"/>
              </w:rPr>
              <w:t>HTTPS</w:t>
            </w:r>
          </w:p>
        </w:tc>
        <w:tc>
          <w:tcPr>
            <w:tcW w:w="4699" w:type="dxa"/>
          </w:tcPr>
          <w:p w:rsidR="00291C11" w:rsidRPr="00D94E47" w:rsidRDefault="00291C11" w:rsidP="00D94E47">
            <w:pPr>
              <w:rPr>
                <w:ins w:id="36" w:author="hdesale" w:date="2016-08-02T19:41:00Z"/>
                <w:rFonts w:cs="Arial"/>
              </w:rPr>
            </w:pPr>
            <w:r w:rsidRPr="00D94E47">
              <w:rPr>
                <w:rFonts w:cs="Arial"/>
              </w:rPr>
              <w:t xml:space="preserve">Access of the FO users to the </w:t>
            </w:r>
            <w:proofErr w:type="spellStart"/>
            <w:r w:rsidRPr="00D94E47">
              <w:rPr>
                <w:rFonts w:cs="Arial"/>
              </w:rPr>
              <w:t>Techline</w:t>
            </w:r>
            <w:proofErr w:type="spellEnd"/>
            <w:r w:rsidRPr="00D94E47">
              <w:rPr>
                <w:rFonts w:cs="Arial"/>
              </w:rPr>
              <w:t xml:space="preserve"> application.</w:t>
            </w:r>
          </w:p>
          <w:p w:rsidR="00291C11" w:rsidRPr="00D94E47" w:rsidRDefault="00291C11" w:rsidP="00D94E47">
            <w:pPr>
              <w:rPr>
                <w:rFonts w:cs="Arial"/>
              </w:rPr>
            </w:pPr>
            <w:r w:rsidRPr="00D94E47">
              <w:rPr>
                <w:rFonts w:cs="Arial"/>
              </w:rPr>
              <w:t xml:space="preserve"> Protocol HTTPS is managed by the infrastructure.</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2</w:t>
            </w:r>
          </w:p>
        </w:tc>
        <w:tc>
          <w:tcPr>
            <w:tcW w:w="1691" w:type="dxa"/>
          </w:tcPr>
          <w:p w:rsidR="00291C11" w:rsidRPr="00D94E47" w:rsidRDefault="00291C11" w:rsidP="00D94E47">
            <w:pPr>
              <w:rPr>
                <w:rFonts w:cs="Arial"/>
              </w:rPr>
            </w:pPr>
            <w:r w:rsidRPr="00D94E47">
              <w:rPr>
                <w:rFonts w:cs="Arial"/>
              </w:rPr>
              <w:t>browser</w:t>
            </w:r>
          </w:p>
        </w:tc>
        <w:tc>
          <w:tcPr>
            <w:tcW w:w="1657" w:type="dxa"/>
          </w:tcPr>
          <w:p w:rsidR="00291C11" w:rsidRPr="00D94E47" w:rsidRDefault="00291C11" w:rsidP="00D94E47">
            <w:pPr>
              <w:rPr>
                <w:rFonts w:cs="Arial"/>
              </w:rPr>
            </w:pPr>
            <w:proofErr w:type="spellStart"/>
            <w:r w:rsidRPr="00D94E47">
              <w:rPr>
                <w:rFonts w:cs="Arial"/>
              </w:rPr>
              <w:t>Techline</w:t>
            </w:r>
            <w:proofErr w:type="spellEnd"/>
            <w:r w:rsidRPr="00D94E47">
              <w:rPr>
                <w:rFonts w:cs="Arial"/>
              </w:rPr>
              <w:t xml:space="preserve"> BO</w:t>
            </w:r>
          </w:p>
        </w:tc>
        <w:tc>
          <w:tcPr>
            <w:tcW w:w="1297" w:type="dxa"/>
          </w:tcPr>
          <w:p w:rsidR="00291C11" w:rsidRPr="00D94E47" w:rsidRDefault="00291C11" w:rsidP="00D94E47">
            <w:pPr>
              <w:rPr>
                <w:rFonts w:cs="Arial"/>
              </w:rPr>
            </w:pPr>
            <w:r w:rsidRPr="00D94E47">
              <w:rPr>
                <w:rFonts w:cs="Arial"/>
              </w:rPr>
              <w:t>HTTP</w:t>
            </w:r>
          </w:p>
        </w:tc>
        <w:tc>
          <w:tcPr>
            <w:tcW w:w="4699" w:type="dxa"/>
          </w:tcPr>
          <w:p w:rsidR="00291C11" w:rsidRPr="00D94E47" w:rsidRDefault="00291C11" w:rsidP="00D94E47">
            <w:pPr>
              <w:rPr>
                <w:rFonts w:cs="Arial"/>
              </w:rPr>
            </w:pPr>
            <w:r w:rsidRPr="00D94E47">
              <w:rPr>
                <w:rFonts w:cs="Arial"/>
              </w:rPr>
              <w:t xml:space="preserve">Access of actors BO to the </w:t>
            </w:r>
            <w:proofErr w:type="spellStart"/>
            <w:r w:rsidRPr="00D94E47">
              <w:rPr>
                <w:rFonts w:cs="Arial"/>
              </w:rPr>
              <w:t>Techline</w:t>
            </w:r>
            <w:proofErr w:type="spellEnd"/>
            <w:r w:rsidRPr="00D94E47">
              <w:rPr>
                <w:rFonts w:cs="Arial"/>
              </w:rPr>
              <w:t xml:space="preserve"> application</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3</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r w:rsidRPr="00D94E47">
              <w:rPr>
                <w:rFonts w:cs="Arial"/>
              </w:rPr>
              <w:t xml:space="preserve">BDD </w:t>
            </w: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JDBC</w:t>
            </w:r>
          </w:p>
        </w:tc>
        <w:tc>
          <w:tcPr>
            <w:tcW w:w="4699" w:type="dxa"/>
          </w:tcPr>
          <w:p w:rsidR="00291C11" w:rsidRPr="00D94E47" w:rsidRDefault="00291C11" w:rsidP="00D94E47">
            <w:pPr>
              <w:rPr>
                <w:ins w:id="37" w:author="hdesale" w:date="2016-08-02T19:41:00Z"/>
                <w:rFonts w:cs="Arial"/>
              </w:rPr>
            </w:pPr>
            <w:r w:rsidRPr="00D94E47">
              <w:rPr>
                <w:rFonts w:cs="Arial"/>
              </w:rPr>
              <w:t xml:space="preserve">Access to the data of the base </w:t>
            </w:r>
            <w:proofErr w:type="spellStart"/>
            <w:r w:rsidRPr="00D94E47">
              <w:rPr>
                <w:rFonts w:cs="Arial"/>
              </w:rPr>
              <w:t>Techline</w:t>
            </w:r>
            <w:proofErr w:type="spellEnd"/>
            <w:r w:rsidRPr="00D94E47">
              <w:rPr>
                <w:rFonts w:cs="Arial"/>
              </w:rPr>
              <w:t xml:space="preserve"> </w:t>
            </w:r>
          </w:p>
          <w:p w:rsidR="00291C11" w:rsidRPr="00D94E47" w:rsidRDefault="00291C11" w:rsidP="00D94E47">
            <w:pPr>
              <w:rPr>
                <w:rFonts w:cs="Arial"/>
              </w:rPr>
            </w:pPr>
            <w:r w:rsidRPr="00D94E47">
              <w:rPr>
                <w:rFonts w:cs="Arial"/>
              </w:rPr>
              <w:t>(DAT/CRI/FAS/RI…)</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4</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r w:rsidRPr="00D94E47">
              <w:rPr>
                <w:rFonts w:cs="Arial"/>
              </w:rPr>
              <w:t>Activate Directory</w:t>
            </w:r>
          </w:p>
        </w:tc>
        <w:tc>
          <w:tcPr>
            <w:tcW w:w="1297" w:type="dxa"/>
          </w:tcPr>
          <w:p w:rsidR="00291C11" w:rsidRPr="00D94E47" w:rsidRDefault="00291C11" w:rsidP="00D94E47">
            <w:pPr>
              <w:rPr>
                <w:rFonts w:cs="Arial"/>
              </w:rPr>
            </w:pPr>
          </w:p>
        </w:tc>
        <w:tc>
          <w:tcPr>
            <w:tcW w:w="4699" w:type="dxa"/>
          </w:tcPr>
          <w:p w:rsidR="00291C11" w:rsidRPr="00D94E47" w:rsidRDefault="00291C11" w:rsidP="00D94E47">
            <w:pPr>
              <w:rPr>
                <w:ins w:id="38" w:author="hdesale" w:date="2016-08-02T19:41:00Z"/>
                <w:rFonts w:cs="Arial"/>
              </w:rPr>
            </w:pPr>
            <w:proofErr w:type="spellStart"/>
            <w:r w:rsidRPr="00D94E47">
              <w:rPr>
                <w:rFonts w:cs="Arial"/>
              </w:rPr>
              <w:t>Authentification</w:t>
            </w:r>
            <w:proofErr w:type="spellEnd"/>
            <w:r w:rsidRPr="00D94E47">
              <w:rPr>
                <w:rFonts w:cs="Arial"/>
              </w:rPr>
              <w:t xml:space="preserve"> of the users Access to the data</w:t>
            </w:r>
          </w:p>
          <w:p w:rsidR="00291C11" w:rsidRPr="00D94E47" w:rsidRDefault="00291C11" w:rsidP="00D94E47">
            <w:pPr>
              <w:rPr>
                <w:rFonts w:cs="Arial"/>
              </w:rPr>
            </w:pPr>
            <w:r w:rsidRPr="00D94E47">
              <w:rPr>
                <w:rFonts w:cs="Arial"/>
              </w:rPr>
              <w:t xml:space="preserve"> of the user</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5</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r w:rsidRPr="00D94E47">
              <w:rPr>
                <w:rFonts w:cs="Arial"/>
              </w:rPr>
              <w:t>Basket</w:t>
            </w:r>
          </w:p>
        </w:tc>
        <w:tc>
          <w:tcPr>
            <w:tcW w:w="1297" w:type="dxa"/>
          </w:tcPr>
          <w:p w:rsidR="00291C11" w:rsidRPr="00D94E47" w:rsidRDefault="00291C11" w:rsidP="00D94E47">
            <w:pPr>
              <w:rPr>
                <w:rFonts w:cs="Arial"/>
              </w:rPr>
            </w:pPr>
            <w:r w:rsidRPr="00D94E47">
              <w:rPr>
                <w:rFonts w:cs="Arial"/>
              </w:rPr>
              <w:t>XML/HTTP</w:t>
            </w:r>
          </w:p>
        </w:tc>
        <w:tc>
          <w:tcPr>
            <w:tcW w:w="4699" w:type="dxa"/>
          </w:tcPr>
          <w:p w:rsidR="00291C11" w:rsidRPr="00D94E47" w:rsidRDefault="00291C11" w:rsidP="00D94E47">
            <w:pPr>
              <w:rPr>
                <w:ins w:id="39" w:author="hdesale" w:date="2016-08-02T19:41:00Z"/>
                <w:rFonts w:cs="Arial"/>
              </w:rPr>
            </w:pPr>
            <w:r w:rsidRPr="00D94E47">
              <w:rPr>
                <w:rFonts w:cs="Arial"/>
              </w:rPr>
              <w:t>Catch of service for obtaining information on the</w:t>
            </w:r>
          </w:p>
          <w:p w:rsidR="00291C11" w:rsidRPr="00D94E47" w:rsidRDefault="00291C11" w:rsidP="00D94E47">
            <w:pPr>
              <w:rPr>
                <w:rFonts w:cs="Arial"/>
              </w:rPr>
            </w:pPr>
            <w:r w:rsidRPr="00D94E47">
              <w:rPr>
                <w:rFonts w:cs="Arial"/>
              </w:rPr>
              <w:t xml:space="preserve"> FIC</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6</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r w:rsidRPr="00D94E47">
              <w:rPr>
                <w:rFonts w:cs="Arial"/>
              </w:rPr>
              <w:t>Basket</w:t>
            </w:r>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ins w:id="40" w:author="hdesale" w:date="2016-08-02T19:41:00Z"/>
                <w:rFonts w:cs="Arial"/>
              </w:rPr>
            </w:pPr>
            <w:r w:rsidRPr="00D94E47">
              <w:rPr>
                <w:rFonts w:cs="Arial"/>
              </w:rPr>
              <w:t>Batch of export of the engines of rules for</w:t>
            </w:r>
          </w:p>
          <w:p w:rsidR="00291C11" w:rsidRPr="00D94E47" w:rsidRDefault="00291C11" w:rsidP="00D94E47">
            <w:pPr>
              <w:rPr>
                <w:rFonts w:cs="Arial"/>
              </w:rPr>
            </w:pPr>
            <w:r w:rsidRPr="00D94E47">
              <w:rPr>
                <w:rFonts w:cs="Arial"/>
              </w:rPr>
              <w:t xml:space="preserve"> integration by the basket</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6</w:t>
            </w:r>
          </w:p>
        </w:tc>
        <w:tc>
          <w:tcPr>
            <w:tcW w:w="1691" w:type="dxa"/>
          </w:tcPr>
          <w:p w:rsidR="00291C11" w:rsidRPr="00D94E47" w:rsidRDefault="00291C11" w:rsidP="00D94E47">
            <w:pPr>
              <w:rPr>
                <w:rFonts w:cs="Arial"/>
              </w:rPr>
            </w:pPr>
            <w:r w:rsidRPr="00D94E47">
              <w:rPr>
                <w:rFonts w:cs="Arial"/>
              </w:rPr>
              <w:t>Basket</w:t>
            </w:r>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rFonts w:cs="Arial"/>
              </w:rPr>
            </w:pPr>
            <w:r w:rsidRPr="00D94E47">
              <w:rPr>
                <w:rFonts w:cs="Arial"/>
              </w:rPr>
              <w:t xml:space="preserve">Batch of importation of the relevance of the rules </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7</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proofErr w:type="spellStart"/>
            <w:r w:rsidRPr="00D94E47">
              <w:rPr>
                <w:rFonts w:cs="Arial"/>
              </w:rPr>
              <w:t>Corvet</w:t>
            </w:r>
            <w:proofErr w:type="spellEnd"/>
          </w:p>
        </w:tc>
        <w:tc>
          <w:tcPr>
            <w:tcW w:w="1297" w:type="dxa"/>
          </w:tcPr>
          <w:p w:rsidR="00291C11" w:rsidRPr="00D94E47" w:rsidRDefault="00291C11" w:rsidP="00D94E47">
            <w:pPr>
              <w:rPr>
                <w:rFonts w:cs="Arial"/>
              </w:rPr>
            </w:pPr>
            <w:r w:rsidRPr="00D94E47">
              <w:rPr>
                <w:rFonts w:cs="Arial"/>
              </w:rPr>
              <w:t>XML/HTTP</w:t>
            </w:r>
          </w:p>
        </w:tc>
        <w:tc>
          <w:tcPr>
            <w:tcW w:w="4699" w:type="dxa"/>
          </w:tcPr>
          <w:p w:rsidR="00291C11" w:rsidRPr="00D94E47" w:rsidRDefault="00291C11" w:rsidP="00D94E47">
            <w:pPr>
              <w:rPr>
                <w:rFonts w:cs="Arial"/>
              </w:rPr>
            </w:pPr>
            <w:r w:rsidRPr="00D94E47">
              <w:rPr>
                <w:rFonts w:cs="Arial"/>
              </w:rPr>
              <w:t>Catch of service for obtaining information of a vehicle.</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8</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proofErr w:type="spellStart"/>
            <w:r w:rsidRPr="00D94E47">
              <w:rPr>
                <w:rFonts w:cs="Arial"/>
              </w:rPr>
              <w:t>Altis</w:t>
            </w:r>
            <w:proofErr w:type="spellEnd"/>
          </w:p>
        </w:tc>
        <w:tc>
          <w:tcPr>
            <w:tcW w:w="1297" w:type="dxa"/>
          </w:tcPr>
          <w:p w:rsidR="00291C11" w:rsidRPr="00D94E47" w:rsidRDefault="00291C11" w:rsidP="00D94E47">
            <w:pPr>
              <w:rPr>
                <w:rFonts w:cs="Arial"/>
              </w:rPr>
            </w:pPr>
            <w:r w:rsidRPr="00D94E47">
              <w:rPr>
                <w:rFonts w:cs="Arial"/>
              </w:rPr>
              <w:t>XML/HTTPS</w:t>
            </w:r>
          </w:p>
        </w:tc>
        <w:tc>
          <w:tcPr>
            <w:tcW w:w="4699" w:type="dxa"/>
          </w:tcPr>
          <w:p w:rsidR="00291C11" w:rsidRPr="00D94E47" w:rsidRDefault="00291C11" w:rsidP="00D94E47">
            <w:pPr>
              <w:rPr>
                <w:rFonts w:cs="Arial"/>
              </w:rPr>
            </w:pPr>
            <w:r w:rsidRPr="00D94E47">
              <w:rPr>
                <w:rFonts w:cs="Arial"/>
              </w:rPr>
              <w:t xml:space="preserve">Catch of service for the </w:t>
            </w:r>
            <w:proofErr w:type="spellStart"/>
            <w:r w:rsidRPr="00D94E47">
              <w:rPr>
                <w:rFonts w:cs="Arial"/>
              </w:rPr>
              <w:t>Altis</w:t>
            </w:r>
            <w:proofErr w:type="spellEnd"/>
            <w:r w:rsidRPr="00D94E47">
              <w:rPr>
                <w:rFonts w:cs="Arial"/>
              </w:rPr>
              <w:t xml:space="preserve"> questions</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9</w:t>
            </w:r>
          </w:p>
        </w:tc>
        <w:tc>
          <w:tcPr>
            <w:tcW w:w="1691" w:type="dxa"/>
          </w:tcPr>
          <w:p w:rsidR="00291C11" w:rsidRPr="00D94E47" w:rsidRDefault="00291C11" w:rsidP="00D94E47">
            <w:pPr>
              <w:rPr>
                <w:rFonts w:cs="Arial"/>
              </w:rPr>
            </w:pPr>
            <w:r w:rsidRPr="00D94E47">
              <w:rPr>
                <w:rFonts w:cs="Arial"/>
              </w:rPr>
              <w:t>Doc. scrubs</w:t>
            </w:r>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ins w:id="41" w:author="hdesale" w:date="2016-08-02T19:41:00Z"/>
                <w:rFonts w:cs="Arial"/>
              </w:rPr>
            </w:pPr>
            <w:r w:rsidRPr="00D94E47">
              <w:rPr>
                <w:rFonts w:cs="Arial"/>
              </w:rPr>
              <w:t xml:space="preserve">Batch of integration of the data allowing the </w:t>
            </w:r>
          </w:p>
          <w:p w:rsidR="00291C11" w:rsidRPr="00D94E47" w:rsidRDefault="00291C11" w:rsidP="00D94E47">
            <w:pPr>
              <w:rPr>
                <w:rFonts w:cs="Arial"/>
              </w:rPr>
            </w:pPr>
            <w:proofErr w:type="gramStart"/>
            <w:r w:rsidRPr="00D94E47">
              <w:rPr>
                <w:rFonts w:cs="Arial"/>
              </w:rPr>
              <w:t>diffusion</w:t>
            </w:r>
            <w:proofErr w:type="gramEnd"/>
            <w:r w:rsidRPr="00D94E47">
              <w:rPr>
                <w:rFonts w:cs="Arial"/>
              </w:rPr>
              <w:t xml:space="preserve"> of </w:t>
            </w:r>
            <w:proofErr w:type="spellStart"/>
            <w:r w:rsidRPr="00D94E47">
              <w:rPr>
                <w:rFonts w:cs="Arial"/>
              </w:rPr>
              <w:t>Infoflashs</w:t>
            </w:r>
            <w:proofErr w:type="spellEnd"/>
            <w:r w:rsidRPr="00D94E47">
              <w:rPr>
                <w:rFonts w:cs="Arial"/>
              </w:rPr>
              <w:t>/</w:t>
            </w:r>
            <w:proofErr w:type="spellStart"/>
            <w:r w:rsidRPr="00D94E47">
              <w:rPr>
                <w:rFonts w:cs="Arial"/>
              </w:rPr>
              <w:t>Inforapid</w:t>
            </w:r>
            <w:proofErr w:type="spellEnd"/>
            <w:r w:rsidRPr="00D94E47">
              <w:rPr>
                <w:rFonts w:cs="Arial"/>
              </w:rPr>
              <w:t>.</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10</w:t>
            </w:r>
          </w:p>
        </w:tc>
        <w:tc>
          <w:tcPr>
            <w:tcW w:w="1691" w:type="dxa"/>
          </w:tcPr>
          <w:p w:rsidR="00291C11" w:rsidRPr="00D94E47" w:rsidRDefault="00291C11" w:rsidP="00D94E47">
            <w:pPr>
              <w:rPr>
                <w:rFonts w:cs="Arial"/>
              </w:rPr>
            </w:pPr>
            <w:proofErr w:type="spellStart"/>
            <w:r w:rsidRPr="00D94E47">
              <w:rPr>
                <w:rFonts w:cs="Arial"/>
              </w:rPr>
              <w:t>Serav</w:t>
            </w:r>
            <w:proofErr w:type="spellEnd"/>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rFonts w:cs="Arial"/>
              </w:rPr>
            </w:pP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11</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r w:rsidRPr="00D94E47">
              <w:rPr>
                <w:rFonts w:cs="Arial"/>
              </w:rPr>
              <w:t>ODS</w:t>
            </w:r>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ins w:id="42" w:author="hdesale" w:date="2016-08-02T19:41:00Z"/>
                <w:rFonts w:cs="Arial"/>
              </w:rPr>
            </w:pPr>
            <w:r w:rsidRPr="00D94E47">
              <w:rPr>
                <w:rFonts w:cs="Arial"/>
              </w:rPr>
              <w:t>Batch of food of ODS by the validated files and the</w:t>
            </w:r>
          </w:p>
          <w:p w:rsidR="00291C11" w:rsidRPr="00D94E47" w:rsidRDefault="00291C11" w:rsidP="00D94E47">
            <w:pPr>
              <w:rPr>
                <w:rFonts w:cs="Arial"/>
              </w:rPr>
            </w:pPr>
            <w:r w:rsidRPr="00D94E47">
              <w:rPr>
                <w:rFonts w:cs="Arial"/>
              </w:rPr>
              <w:t xml:space="preserve"> </w:t>
            </w:r>
            <w:proofErr w:type="gramStart"/>
            <w:r w:rsidRPr="00D94E47">
              <w:rPr>
                <w:rFonts w:cs="Arial"/>
              </w:rPr>
              <w:t>updated</w:t>
            </w:r>
            <w:proofErr w:type="gramEnd"/>
            <w:r w:rsidRPr="00D94E47">
              <w:rPr>
                <w:rFonts w:cs="Arial"/>
              </w:rPr>
              <w:t xml:space="preserve"> IH.</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12</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proofErr w:type="spellStart"/>
            <w:r w:rsidRPr="00D94E47">
              <w:rPr>
                <w:rFonts w:cs="Arial"/>
              </w:rPr>
              <w:t>Infoqua</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ins w:id="43" w:author="hdesale" w:date="2016-08-02T19:41:00Z"/>
                <w:rFonts w:cs="Arial"/>
                <w:color w:val="FF0000"/>
              </w:rPr>
            </w:pPr>
            <w:r w:rsidRPr="00D94E47">
              <w:rPr>
                <w:rFonts w:cs="Arial"/>
                <w:color w:val="FF0000"/>
              </w:rPr>
              <w:t xml:space="preserve">Batch of food of INFOQUA by the sending of the </w:t>
            </w:r>
          </w:p>
          <w:p w:rsidR="00291C11" w:rsidRPr="00D94E47" w:rsidRDefault="00291C11" w:rsidP="00D94E47">
            <w:pPr>
              <w:rPr>
                <w:rFonts w:cs="Arial"/>
              </w:rPr>
            </w:pPr>
            <w:r w:rsidRPr="00D94E47">
              <w:rPr>
                <w:rFonts w:cs="Arial"/>
                <w:color w:val="FF0000"/>
              </w:rPr>
              <w:t>Files in statute ‘Codified’.</w:t>
            </w:r>
            <w:r w:rsidRPr="00D94E47">
              <w:rPr>
                <w:rFonts w:cs="Arial"/>
              </w:rPr>
              <w:t xml:space="preserve"> </w:t>
            </w:r>
            <w:r w:rsidRPr="00D94E47">
              <w:rPr>
                <w:rFonts w:cs="Arial"/>
                <w:color w:val="FF0000"/>
              </w:rPr>
              <w:t>(to be confirmed)</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13</w:t>
            </w:r>
          </w:p>
        </w:tc>
        <w:tc>
          <w:tcPr>
            <w:tcW w:w="1691" w:type="dxa"/>
          </w:tcPr>
          <w:p w:rsidR="00291C11" w:rsidRPr="00D94E47" w:rsidRDefault="00291C11" w:rsidP="00D94E47">
            <w:pPr>
              <w:rPr>
                <w:rFonts w:cs="Arial"/>
              </w:rPr>
            </w:pPr>
            <w:proofErr w:type="spellStart"/>
            <w:r w:rsidRPr="00D94E47">
              <w:rPr>
                <w:rFonts w:cs="Arial"/>
              </w:rPr>
              <w:t>Scripa</w:t>
            </w:r>
            <w:proofErr w:type="spellEnd"/>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rFonts w:cs="Arial"/>
              </w:rPr>
            </w:pPr>
            <w:r w:rsidRPr="00D94E47">
              <w:rPr>
                <w:rFonts w:cs="Arial"/>
              </w:rPr>
              <w:t>Batch of integration of the IF/IR</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14</w:t>
            </w:r>
          </w:p>
        </w:tc>
        <w:tc>
          <w:tcPr>
            <w:tcW w:w="1691" w:type="dxa"/>
          </w:tcPr>
          <w:p w:rsidR="00291C11" w:rsidRPr="00D94E47" w:rsidRDefault="00291C11" w:rsidP="00D94E47">
            <w:pPr>
              <w:rPr>
                <w:rFonts w:cs="Arial"/>
              </w:rPr>
            </w:pPr>
            <w:r w:rsidRPr="00D94E47">
              <w:rPr>
                <w:rFonts w:cs="Arial"/>
              </w:rPr>
              <w:t>BRAPV</w:t>
            </w:r>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ins w:id="44" w:author="hdesale" w:date="2016-08-02T19:41:00Z"/>
                <w:rFonts w:cs="Arial"/>
              </w:rPr>
            </w:pPr>
            <w:r w:rsidRPr="00D94E47">
              <w:rPr>
                <w:rFonts w:cs="Arial"/>
              </w:rPr>
              <w:t>Batch of update of the hierarchy network,</w:t>
            </w:r>
          </w:p>
          <w:p w:rsidR="00291C11" w:rsidRPr="00D94E47" w:rsidRDefault="00291C11" w:rsidP="00D94E47">
            <w:pPr>
              <w:rPr>
                <w:ins w:id="45" w:author="hdesale" w:date="2016-08-02T19:41:00Z"/>
                <w:rFonts w:cs="Arial"/>
              </w:rPr>
            </w:pPr>
            <w:r w:rsidRPr="00D94E47">
              <w:rPr>
                <w:rFonts w:cs="Arial"/>
              </w:rPr>
              <w:t xml:space="preserve"> information PDV, information contacts </w:t>
            </w:r>
          </w:p>
          <w:p w:rsidR="00291C11" w:rsidRPr="00D94E47" w:rsidRDefault="00291C11" w:rsidP="00D94E47">
            <w:pPr>
              <w:rPr>
                <w:rFonts w:cs="Arial"/>
              </w:rPr>
            </w:pPr>
            <w:r w:rsidRPr="00D94E47">
              <w:rPr>
                <w:rFonts w:cs="Arial"/>
              </w:rPr>
              <w:t>(</w:t>
            </w:r>
            <w:proofErr w:type="spellStart"/>
            <w:r w:rsidRPr="00D94E47">
              <w:rPr>
                <w:rFonts w:cs="Arial"/>
              </w:rPr>
              <w:t>batchs</w:t>
            </w:r>
            <w:proofErr w:type="spellEnd"/>
            <w:r w:rsidRPr="00D94E47">
              <w:rPr>
                <w:rFonts w:cs="Arial"/>
              </w:rPr>
              <w:t xml:space="preserve"> BRR)</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15</w:t>
            </w:r>
          </w:p>
        </w:tc>
        <w:tc>
          <w:tcPr>
            <w:tcW w:w="1691" w:type="dxa"/>
          </w:tcPr>
          <w:p w:rsidR="00291C11" w:rsidRPr="00D94E47" w:rsidRDefault="00291C11" w:rsidP="00D94E47">
            <w:pPr>
              <w:rPr>
                <w:rFonts w:cs="Arial"/>
              </w:rPr>
            </w:pPr>
            <w:r w:rsidRPr="00D94E47">
              <w:rPr>
                <w:rFonts w:cs="Arial"/>
              </w:rPr>
              <w:t>PAE</w:t>
            </w:r>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ins w:id="46" w:author="hdesale" w:date="2016-08-02T19:41:00Z"/>
                <w:rFonts w:cs="Arial"/>
              </w:rPr>
            </w:pPr>
            <w:r w:rsidRPr="00D94E47">
              <w:rPr>
                <w:rFonts w:cs="Arial"/>
              </w:rPr>
              <w:t xml:space="preserve">Batch of integration of the effects customers, </w:t>
            </w:r>
          </w:p>
          <w:p w:rsidR="00291C11" w:rsidRPr="00D94E47" w:rsidRDefault="00291C11" w:rsidP="00D94E47">
            <w:pPr>
              <w:rPr>
                <w:rFonts w:cs="Arial"/>
              </w:rPr>
            </w:pPr>
            <w:r w:rsidRPr="00D94E47">
              <w:rPr>
                <w:rFonts w:cs="Arial"/>
              </w:rPr>
              <w:t>conditions of appearance and questionnaires trade</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16</w:t>
            </w:r>
          </w:p>
        </w:tc>
        <w:tc>
          <w:tcPr>
            <w:tcW w:w="1691" w:type="dxa"/>
          </w:tcPr>
          <w:p w:rsidR="00291C11" w:rsidRPr="00D94E47" w:rsidRDefault="00291C11" w:rsidP="00D94E47">
            <w:pPr>
              <w:rPr>
                <w:rFonts w:cs="Arial"/>
              </w:rPr>
            </w:pPr>
            <w:proofErr w:type="spellStart"/>
            <w:r w:rsidRPr="00D94E47">
              <w:rPr>
                <w:rFonts w:cs="Arial"/>
              </w:rPr>
              <w:t>Techline</w:t>
            </w:r>
            <w:proofErr w:type="spellEnd"/>
          </w:p>
        </w:tc>
        <w:tc>
          <w:tcPr>
            <w:tcW w:w="1657" w:type="dxa"/>
          </w:tcPr>
          <w:p w:rsidR="00291C11" w:rsidRPr="00D94E47" w:rsidRDefault="00291C11" w:rsidP="00D94E47">
            <w:pPr>
              <w:rPr>
                <w:rFonts w:cs="Arial"/>
              </w:rPr>
            </w:pPr>
            <w:r w:rsidRPr="00D94E47">
              <w:rPr>
                <w:rFonts w:cs="Arial"/>
              </w:rPr>
              <w:t>SAGAI</w:t>
            </w:r>
          </w:p>
        </w:tc>
        <w:tc>
          <w:tcPr>
            <w:tcW w:w="1297" w:type="dxa"/>
          </w:tcPr>
          <w:p w:rsidR="00291C11" w:rsidRPr="00D94E47" w:rsidRDefault="00291C11" w:rsidP="00D94E47">
            <w:pPr>
              <w:rPr>
                <w:rFonts w:cs="Arial"/>
              </w:rPr>
            </w:pPr>
            <w:r w:rsidRPr="00D94E47">
              <w:rPr>
                <w:rFonts w:cs="Arial"/>
              </w:rPr>
              <w:t>XML/HTTP</w:t>
            </w:r>
          </w:p>
        </w:tc>
        <w:tc>
          <w:tcPr>
            <w:tcW w:w="4699" w:type="dxa"/>
          </w:tcPr>
          <w:p w:rsidR="00291C11" w:rsidRPr="00D94E47" w:rsidRDefault="00291C11" w:rsidP="00D94E47">
            <w:pPr>
              <w:rPr>
                <w:ins w:id="47" w:author="hdesale" w:date="2016-08-02T19:41:00Z"/>
                <w:rFonts w:cs="Arial"/>
              </w:rPr>
            </w:pPr>
            <w:r w:rsidRPr="00D94E47">
              <w:rPr>
                <w:rFonts w:cs="Arial"/>
              </w:rPr>
              <w:t xml:space="preserve">Catch of service for obtaining information on the </w:t>
            </w:r>
          </w:p>
          <w:p w:rsidR="00291C11" w:rsidRPr="00D94E47" w:rsidRDefault="00291C11" w:rsidP="00D94E47">
            <w:pPr>
              <w:rPr>
                <w:rFonts w:cs="Arial"/>
              </w:rPr>
            </w:pPr>
            <w:r w:rsidRPr="00D94E47">
              <w:rPr>
                <w:rFonts w:cs="Arial"/>
              </w:rPr>
              <w:t>guarantee of a vehicle</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17</w:t>
            </w:r>
          </w:p>
        </w:tc>
        <w:tc>
          <w:tcPr>
            <w:tcW w:w="1691" w:type="dxa"/>
          </w:tcPr>
          <w:p w:rsidR="00291C11" w:rsidRPr="00D94E47" w:rsidRDefault="00291C11" w:rsidP="00D94E47">
            <w:pPr>
              <w:rPr>
                <w:rFonts w:cs="Arial"/>
              </w:rPr>
            </w:pPr>
            <w:r w:rsidRPr="00D94E47">
              <w:rPr>
                <w:rFonts w:cs="Arial"/>
              </w:rPr>
              <w:t>SAGAI</w:t>
            </w:r>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rFonts w:cs="Arial"/>
              </w:rPr>
            </w:pPr>
            <w:r w:rsidRPr="00D94E47">
              <w:rPr>
                <w:rFonts w:cs="Arial"/>
              </w:rPr>
              <w:t>Batch for the agreements on sensitive parts</w:t>
            </w:r>
          </w:p>
        </w:tc>
      </w:tr>
      <w:tr w:rsidR="00291C11" w:rsidRPr="00D94E47" w:rsidTr="00291C11">
        <w:trPr>
          <w:jc w:val="center"/>
        </w:trPr>
        <w:tc>
          <w:tcPr>
            <w:tcW w:w="486" w:type="dxa"/>
            <w:vAlign w:val="center"/>
          </w:tcPr>
          <w:p w:rsidR="00291C11" w:rsidRPr="00D94E47" w:rsidRDefault="00291C11" w:rsidP="00D94E47">
            <w:pPr>
              <w:jc w:val="center"/>
              <w:rPr>
                <w:rFonts w:cs="Arial"/>
              </w:rPr>
            </w:pPr>
            <w:r w:rsidRPr="00D94E47">
              <w:rPr>
                <w:rFonts w:cs="Arial"/>
              </w:rPr>
              <w:t>18</w:t>
            </w:r>
          </w:p>
        </w:tc>
        <w:tc>
          <w:tcPr>
            <w:tcW w:w="1691" w:type="dxa"/>
          </w:tcPr>
          <w:p w:rsidR="00291C11" w:rsidRPr="00D94E47" w:rsidRDefault="00291C11" w:rsidP="00D94E47">
            <w:pPr>
              <w:rPr>
                <w:rFonts w:cs="Arial"/>
              </w:rPr>
            </w:pPr>
            <w:r w:rsidRPr="00D94E47">
              <w:rPr>
                <w:rFonts w:cs="Arial"/>
              </w:rPr>
              <w:t>SAGAI</w:t>
            </w:r>
          </w:p>
        </w:tc>
        <w:tc>
          <w:tcPr>
            <w:tcW w:w="1657" w:type="dxa"/>
          </w:tcPr>
          <w:p w:rsidR="00291C11" w:rsidRPr="00D94E47" w:rsidRDefault="00291C11" w:rsidP="00D94E47">
            <w:pPr>
              <w:rPr>
                <w:rFonts w:cs="Arial"/>
              </w:rPr>
            </w:pPr>
            <w:proofErr w:type="spellStart"/>
            <w:r w:rsidRPr="00D94E47">
              <w:rPr>
                <w:rFonts w:cs="Arial"/>
              </w:rPr>
              <w:t>Techline</w:t>
            </w:r>
            <w:proofErr w:type="spellEnd"/>
          </w:p>
        </w:tc>
        <w:tc>
          <w:tcPr>
            <w:tcW w:w="1297" w:type="dxa"/>
          </w:tcPr>
          <w:p w:rsidR="00291C11" w:rsidRPr="00D94E47" w:rsidRDefault="00291C11" w:rsidP="00D94E47">
            <w:pPr>
              <w:rPr>
                <w:rFonts w:cs="Arial"/>
              </w:rPr>
            </w:pPr>
            <w:r w:rsidRPr="00D94E47">
              <w:rPr>
                <w:rFonts w:cs="Arial"/>
              </w:rPr>
              <w:t>CFT</w:t>
            </w:r>
          </w:p>
        </w:tc>
        <w:tc>
          <w:tcPr>
            <w:tcW w:w="4699" w:type="dxa"/>
          </w:tcPr>
          <w:p w:rsidR="00291C11" w:rsidRPr="00D94E47" w:rsidRDefault="00291C11" w:rsidP="00D94E47">
            <w:pPr>
              <w:rPr>
                <w:rFonts w:cs="Arial"/>
              </w:rPr>
            </w:pPr>
            <w:r w:rsidRPr="00D94E47">
              <w:rPr>
                <w:rFonts w:cs="Arial"/>
              </w:rPr>
              <w:t>Batch for the follow-ups of the DA (statutes)</w:t>
            </w:r>
          </w:p>
        </w:tc>
      </w:tr>
    </w:tbl>
    <w:p w:rsidR="00291C11" w:rsidRPr="00355A4E" w:rsidRDefault="00291C11" w:rsidP="00291C11">
      <w:pPr>
        <w:pStyle w:val="BlockText"/>
        <w:ind w:left="360"/>
      </w:pPr>
    </w:p>
    <w:p w:rsidR="005F7FC4" w:rsidRDefault="00800C4E" w:rsidP="005F7FC4">
      <w:pPr>
        <w:pStyle w:val="Heading1"/>
        <w:numPr>
          <w:ilvl w:val="0"/>
          <w:numId w:val="6"/>
        </w:numPr>
        <w:spacing w:after="0" w:afterAutospacing="0"/>
        <w:rPr>
          <w:rFonts w:ascii="Arial" w:hAnsi="Arial" w:cs="Arial"/>
          <w:b/>
          <w:smallCaps/>
          <w:sz w:val="20"/>
        </w:rPr>
      </w:pPr>
      <w:r>
        <w:rPr>
          <w:rFonts w:ascii="Arial" w:hAnsi="Arial" w:cs="Arial"/>
          <w:b/>
          <w:smallCaps/>
          <w:sz w:val="20"/>
        </w:rPr>
        <w:t>TECHNOLOGY RELATED</w:t>
      </w:r>
      <w:bookmarkEnd w:id="33"/>
    </w:p>
    <w:p w:rsidR="005F7FC4" w:rsidRPr="005F7FC4" w:rsidRDefault="005F7FC4" w:rsidP="005F7FC4">
      <w:pPr>
        <w:pStyle w:val="BodyText"/>
        <w:spacing w:after="0"/>
      </w:pPr>
    </w:p>
    <w:p w:rsidR="00800C4E" w:rsidRDefault="00800C4E" w:rsidP="003C7144">
      <w:pPr>
        <w:pStyle w:val="StyleHeading2ArialSmallcaps"/>
      </w:pPr>
      <w:bookmarkStart w:id="48" w:name="_Toc128213372"/>
      <w:r>
        <w:t>Technical Overview</w:t>
      </w:r>
      <w:bookmarkEnd w:id="48"/>
    </w:p>
    <w:p w:rsidR="000E7273" w:rsidRDefault="000E7273" w:rsidP="000E7273">
      <w:pPr>
        <w:pStyle w:val="BlockText"/>
      </w:pPr>
    </w:p>
    <w:p w:rsidR="000E7273" w:rsidRPr="0036577A" w:rsidRDefault="000E7273" w:rsidP="000E7273">
      <w:pPr>
        <w:pStyle w:val="BlockText"/>
        <w:numPr>
          <w:ilvl w:val="0"/>
          <w:numId w:val="42"/>
        </w:numPr>
      </w:pPr>
      <w:commentRangeStart w:id="49"/>
      <w:r w:rsidRPr="0036577A">
        <w:t>Number of Screens</w:t>
      </w:r>
      <w:commentRangeEnd w:id="49"/>
      <w:r w:rsidR="0018142F">
        <w:rPr>
          <w:rStyle w:val="CommentReference"/>
        </w:rPr>
        <w:commentReference w:id="49"/>
      </w:r>
    </w:p>
    <w:p w:rsidR="00117990" w:rsidRPr="0036577A" w:rsidRDefault="00117990" w:rsidP="00117990">
      <w:pPr>
        <w:pStyle w:val="BlockText"/>
        <w:numPr>
          <w:ilvl w:val="1"/>
          <w:numId w:val="42"/>
        </w:numPr>
      </w:pPr>
      <w:r w:rsidRPr="0036577A">
        <w:t xml:space="preserve">100 </w:t>
      </w:r>
    </w:p>
    <w:p w:rsidR="000E7273" w:rsidRPr="0036577A" w:rsidRDefault="000E7273" w:rsidP="000E7273">
      <w:pPr>
        <w:pStyle w:val="BlockText"/>
        <w:numPr>
          <w:ilvl w:val="0"/>
          <w:numId w:val="42"/>
        </w:numPr>
      </w:pPr>
      <w:commentRangeStart w:id="50"/>
      <w:r w:rsidRPr="0036577A">
        <w:t>Number of Batch processes</w:t>
      </w:r>
      <w:r w:rsidR="00A8776D">
        <w:t xml:space="preserve"> –</w:t>
      </w:r>
      <w:r w:rsidR="00AC3F95">
        <w:t xml:space="preserve"> </w:t>
      </w:r>
      <w:r w:rsidR="00A8776D">
        <w:t>15</w:t>
      </w:r>
      <w:commentRangeEnd w:id="50"/>
      <w:r w:rsidR="0018142F">
        <w:rPr>
          <w:rStyle w:val="CommentReference"/>
        </w:rPr>
        <w:commentReference w:id="50"/>
      </w:r>
    </w:p>
    <w:p w:rsidR="000E7273" w:rsidRPr="0036577A" w:rsidRDefault="000E7273" w:rsidP="000E7273">
      <w:pPr>
        <w:pStyle w:val="BlockText"/>
        <w:numPr>
          <w:ilvl w:val="0"/>
          <w:numId w:val="42"/>
        </w:numPr>
      </w:pPr>
      <w:r w:rsidRPr="0036577A">
        <w:t>Number of Reports</w:t>
      </w:r>
    </w:p>
    <w:p w:rsidR="000E7273" w:rsidRPr="0036577A" w:rsidRDefault="000E7273" w:rsidP="000E7273">
      <w:pPr>
        <w:pStyle w:val="BlockText"/>
        <w:numPr>
          <w:ilvl w:val="0"/>
          <w:numId w:val="42"/>
        </w:numPr>
      </w:pPr>
      <w:r w:rsidRPr="0036577A">
        <w:t>Number of Interfaces (</w:t>
      </w:r>
      <w:proofErr w:type="spellStart"/>
      <w:r w:rsidRPr="0036577A">
        <w:t>Input/Output</w:t>
      </w:r>
      <w:proofErr w:type="spellEnd"/>
      <w:r w:rsidRPr="0036577A">
        <w:t>)</w:t>
      </w:r>
    </w:p>
    <w:p w:rsidR="000E7273" w:rsidRPr="0036577A" w:rsidRDefault="000E7273" w:rsidP="000E7273">
      <w:pPr>
        <w:pStyle w:val="BlockText"/>
        <w:numPr>
          <w:ilvl w:val="0"/>
          <w:numId w:val="42"/>
        </w:numPr>
      </w:pPr>
      <w:r w:rsidRPr="0036577A">
        <w:t>List of Languages implemented by UI screens (French, English, Spanish etc)</w:t>
      </w:r>
    </w:p>
    <w:p w:rsidR="0036577A" w:rsidRDefault="0036577A" w:rsidP="0036577A">
      <w:pPr>
        <w:pStyle w:val="BlockText"/>
        <w:numPr>
          <w:ilvl w:val="1"/>
          <w:numId w:val="42"/>
        </w:numPr>
      </w:pPr>
      <w:r>
        <w:t>Level 1 (N1) support 28 languages</w:t>
      </w:r>
    </w:p>
    <w:p w:rsidR="0036577A" w:rsidRPr="0036577A" w:rsidRDefault="0036577A" w:rsidP="0036577A">
      <w:pPr>
        <w:pStyle w:val="BlockText"/>
        <w:numPr>
          <w:ilvl w:val="1"/>
          <w:numId w:val="42"/>
        </w:numPr>
      </w:pPr>
      <w:r>
        <w:t>Level 2 (N2) supports 2 languages</w:t>
      </w:r>
    </w:p>
    <w:p w:rsidR="00DD0D26" w:rsidRPr="0036577A" w:rsidRDefault="000E7273" w:rsidP="00DD0D26">
      <w:pPr>
        <w:pStyle w:val="BlockText"/>
        <w:numPr>
          <w:ilvl w:val="0"/>
          <w:numId w:val="42"/>
        </w:numPr>
      </w:pPr>
      <w:r w:rsidRPr="0036577A">
        <w:t>Language used for code variable nomenclature and Database</w:t>
      </w:r>
      <w:r w:rsidR="00A8776D">
        <w:t xml:space="preserve"> – French and English</w:t>
      </w:r>
    </w:p>
    <w:p w:rsidR="00DD0D26" w:rsidRPr="0036577A" w:rsidRDefault="00DD0D26" w:rsidP="00DD0D26">
      <w:pPr>
        <w:pStyle w:val="BlockText"/>
        <w:numPr>
          <w:ilvl w:val="0"/>
          <w:numId w:val="42"/>
        </w:numPr>
      </w:pPr>
      <w:commentRangeStart w:id="51"/>
      <w:r w:rsidRPr="0036577A">
        <w:t>Non-Functional Requirements</w:t>
      </w:r>
      <w:commentRangeEnd w:id="51"/>
      <w:r w:rsidR="002A3435">
        <w:rPr>
          <w:rStyle w:val="CommentReference"/>
        </w:rPr>
        <w:commentReference w:id="51"/>
      </w:r>
      <w:r w:rsidRPr="0036577A">
        <w:t>:</w:t>
      </w:r>
    </w:p>
    <w:p w:rsidR="00DD0D26" w:rsidRPr="0036577A" w:rsidRDefault="00DD0D26" w:rsidP="00DD0D26">
      <w:pPr>
        <w:pStyle w:val="BlockText"/>
        <w:numPr>
          <w:ilvl w:val="1"/>
          <w:numId w:val="42"/>
        </w:numPr>
      </w:pPr>
      <w:r w:rsidRPr="0036577A">
        <w:t>Active users</w:t>
      </w:r>
      <w:r w:rsidR="00A8776D">
        <w:t xml:space="preserve"> </w:t>
      </w:r>
    </w:p>
    <w:p w:rsidR="00DD0D26" w:rsidRPr="0036577A" w:rsidRDefault="00DD0D26" w:rsidP="00DD0D26">
      <w:pPr>
        <w:pStyle w:val="BlockText"/>
        <w:numPr>
          <w:ilvl w:val="1"/>
          <w:numId w:val="42"/>
        </w:numPr>
      </w:pPr>
      <w:r w:rsidRPr="0036577A">
        <w:t>Concurrent users</w:t>
      </w:r>
    </w:p>
    <w:p w:rsidR="00DD0D26" w:rsidRPr="0036577A" w:rsidRDefault="00DD0D26" w:rsidP="00DD0D26">
      <w:pPr>
        <w:pStyle w:val="BlockText"/>
        <w:numPr>
          <w:ilvl w:val="1"/>
          <w:numId w:val="42"/>
        </w:numPr>
      </w:pPr>
      <w:r w:rsidRPr="0036577A">
        <w:t>Concurrent transactions</w:t>
      </w:r>
    </w:p>
    <w:p w:rsidR="00DD0D26" w:rsidRPr="0036577A" w:rsidRDefault="00DD0D26" w:rsidP="00DD0D26">
      <w:pPr>
        <w:pStyle w:val="BlockText"/>
        <w:numPr>
          <w:ilvl w:val="1"/>
          <w:numId w:val="42"/>
        </w:numPr>
      </w:pPr>
      <w:r w:rsidRPr="0036577A">
        <w:t>Response time</w:t>
      </w:r>
    </w:p>
    <w:p w:rsidR="00DD0D26" w:rsidRDefault="00DD0D26" w:rsidP="0036577A">
      <w:pPr>
        <w:pStyle w:val="BlockText"/>
        <w:ind w:left="0"/>
      </w:pPr>
    </w:p>
    <w:p w:rsidR="00431951" w:rsidRDefault="00431951" w:rsidP="00431951">
      <w:pPr>
        <w:pStyle w:val="BlockText"/>
        <w:ind w:left="0"/>
      </w:pPr>
      <w:r>
        <w:t xml:space="preserve">External Applications - Car information is </w:t>
      </w:r>
      <w:proofErr w:type="spellStart"/>
      <w:r>
        <w:t>retrived</w:t>
      </w:r>
      <w:proofErr w:type="spellEnd"/>
      <w:r>
        <w:t xml:space="preserve"> from VIN (vehicle number) via a different application called CORVET via a web service call</w:t>
      </w:r>
    </w:p>
    <w:p w:rsidR="00431951" w:rsidRDefault="00431951" w:rsidP="00431951">
      <w:pPr>
        <w:pStyle w:val="BlockText"/>
        <w:ind w:left="0"/>
      </w:pPr>
    </w:p>
    <w:p w:rsidR="0036577A" w:rsidRPr="0036577A" w:rsidRDefault="0036577A" w:rsidP="0036577A">
      <w:pPr>
        <w:pStyle w:val="BlockText"/>
        <w:ind w:left="0"/>
      </w:pPr>
    </w:p>
    <w:p w:rsidR="0036577A" w:rsidRPr="0036577A" w:rsidRDefault="0036577A" w:rsidP="0036577A">
      <w:pPr>
        <w:pStyle w:val="BlockText"/>
        <w:ind w:left="0"/>
      </w:pPr>
      <w:r w:rsidRPr="0036577A">
        <w:t>Tec</w:t>
      </w:r>
    </w:p>
    <w:p w:rsidR="00754795" w:rsidRPr="00932D68" w:rsidRDefault="00754795" w:rsidP="00932D68">
      <w:pPr>
        <w:rPr>
          <w:b/>
        </w:rPr>
      </w:pPr>
    </w:p>
    <w:p w:rsidR="00800C4E" w:rsidRDefault="00800C4E" w:rsidP="003C7144">
      <w:pPr>
        <w:pStyle w:val="StyleHeading2ArialSmallcaps"/>
      </w:pPr>
      <w:bookmarkStart w:id="52" w:name="_Toc128213373"/>
      <w:r>
        <w:t>Application Architecture</w:t>
      </w:r>
      <w:bookmarkEnd w:id="52"/>
    </w:p>
    <w:p w:rsidR="00932D68" w:rsidRDefault="000C6B1A" w:rsidP="000C6B1A">
      <w:pPr>
        <w:pStyle w:val="BlockText"/>
        <w:ind w:left="0"/>
      </w:pPr>
      <w:r>
        <w:t xml:space="preserve">                        </w:t>
      </w:r>
      <w:r w:rsidR="00A8776D">
        <w:t>No document available</w:t>
      </w:r>
    </w:p>
    <w:p w:rsidR="00932D68" w:rsidRPr="000C6B1A" w:rsidRDefault="00932D68" w:rsidP="00932D68">
      <w:pPr>
        <w:pStyle w:val="BlockText"/>
        <w:tabs>
          <w:tab w:val="left" w:pos="450"/>
          <w:tab w:val="left" w:pos="1800"/>
          <w:tab w:val="left" w:pos="8550"/>
        </w:tabs>
        <w:ind w:left="-540" w:right="2070" w:hanging="900"/>
      </w:pPr>
    </w:p>
    <w:p w:rsidR="00800C4E" w:rsidRDefault="00800C4E" w:rsidP="003C7144">
      <w:pPr>
        <w:pStyle w:val="StyleHeading2ArialSmallcaps"/>
      </w:pPr>
      <w:bookmarkStart w:id="53" w:name="_Toc128213374"/>
      <w:r>
        <w:t>Application Platform</w:t>
      </w:r>
      <w:bookmarkEnd w:id="53"/>
    </w:p>
    <w:p w:rsidR="009412DA" w:rsidRDefault="009412DA" w:rsidP="009412DA">
      <w:pPr>
        <w:pStyle w:val="BlockText"/>
        <w:ind w:left="360"/>
        <w:jc w:val="left"/>
      </w:pPr>
      <w:r>
        <w:t xml:space="preserve">         </w:t>
      </w:r>
    </w:p>
    <w:p w:rsidR="00800C4E" w:rsidRDefault="00607368" w:rsidP="00EF0937">
      <w:pPr>
        <w:ind w:left="792"/>
        <w:rPr>
          <w:rFonts w:cs="Arial"/>
          <w:color w:val="0000FF"/>
        </w:rPr>
      </w:pPr>
      <w:r>
        <w:t xml:space="preserve"> </w:t>
      </w:r>
    </w:p>
    <w:p w:rsidR="00800C4E" w:rsidRDefault="00800C4E" w:rsidP="003C7144">
      <w:pPr>
        <w:pStyle w:val="StyleHeading2ArialSmallcaps"/>
      </w:pPr>
      <w:bookmarkStart w:id="54" w:name="_Toc128213375"/>
      <w:r>
        <w:t>Source Code Control</w:t>
      </w:r>
      <w:bookmarkEnd w:id="54"/>
    </w:p>
    <w:p w:rsidR="00C25554" w:rsidRDefault="003751A6" w:rsidP="00C25554">
      <w:pPr>
        <w:ind w:left="720"/>
        <w:rPr>
          <w:rFonts w:cs="Arial"/>
          <w:spacing w:val="0"/>
          <w:kern w:val="24"/>
        </w:rPr>
      </w:pPr>
      <w:hyperlink r:id="rId32" w:history="1">
        <w:r w:rsidR="00C25554" w:rsidRPr="00C61B0B">
          <w:rPr>
            <w:rFonts w:cs="Arial"/>
            <w:color w:val="0000FF"/>
            <w:spacing w:val="0"/>
            <w:kern w:val="24"/>
            <w:u w:val="single"/>
          </w:rPr>
          <w:t>http://svn.informatique.inetpsa.com/svn/sos00/Etudes/trunk</w:t>
        </w:r>
      </w:hyperlink>
    </w:p>
    <w:p w:rsidR="00800C4E" w:rsidRDefault="00800C4E" w:rsidP="00A8776D">
      <w:pPr>
        <w:ind w:left="792"/>
        <w:rPr>
          <w:color w:val="0000FF"/>
        </w:rPr>
      </w:pPr>
    </w:p>
    <w:p w:rsidR="00800C4E" w:rsidRDefault="00800C4E" w:rsidP="003C7144">
      <w:pPr>
        <w:pStyle w:val="StyleHeading2ArialSmallcaps"/>
      </w:pPr>
      <w:bookmarkStart w:id="55" w:name="_Toc128213376"/>
      <w:r>
        <w:t xml:space="preserve">Production, UAT </w:t>
      </w:r>
      <w:smartTag w:uri="urn:schemas-microsoft-com:office:smarttags" w:element="stockticker">
        <w:r>
          <w:t>and</w:t>
        </w:r>
      </w:smartTag>
      <w:r>
        <w:t xml:space="preserve"> Development Locations</w:t>
      </w:r>
      <w:bookmarkEnd w:id="55"/>
    </w:p>
    <w:p w:rsidR="00C25554" w:rsidRDefault="00C25554" w:rsidP="00C25554">
      <w:pPr>
        <w:ind w:left="360"/>
        <w:rPr>
          <w:rFonts w:cs="Arial"/>
        </w:rPr>
      </w:pPr>
    </w:p>
    <w:p w:rsidR="00C25554" w:rsidRPr="00C25554" w:rsidRDefault="00C25554" w:rsidP="00C25554">
      <w:pPr>
        <w:ind w:left="360"/>
        <w:rPr>
          <w:rFonts w:cs="Arial"/>
        </w:rPr>
      </w:pPr>
      <w:proofErr w:type="gramStart"/>
      <w:r w:rsidRPr="00C25554">
        <w:rPr>
          <w:rFonts w:cs="Arial"/>
        </w:rPr>
        <w:t>Production :</w:t>
      </w:r>
      <w:proofErr w:type="gramEnd"/>
    </w:p>
    <w:p w:rsidR="00262FB6" w:rsidRDefault="00262FB6" w:rsidP="00C25554">
      <w:pPr>
        <w:ind w:left="360"/>
        <w:rPr>
          <w:rFonts w:cs="Arial"/>
        </w:rPr>
      </w:pPr>
    </w:p>
    <w:p w:rsidR="00262FB6" w:rsidRDefault="00262FB6" w:rsidP="00C25554">
      <w:pPr>
        <w:ind w:left="360"/>
        <w:rPr>
          <w:rFonts w:cs="Arial"/>
        </w:rPr>
      </w:pPr>
    </w:p>
    <w:p w:rsidR="00C25554" w:rsidRPr="00C25554" w:rsidRDefault="00C25554" w:rsidP="00C25554">
      <w:pPr>
        <w:ind w:left="360"/>
        <w:rPr>
          <w:rFonts w:cs="Arial"/>
        </w:rPr>
      </w:pPr>
      <w:r w:rsidRPr="00C25554">
        <w:rPr>
          <w:rFonts w:cs="Arial"/>
        </w:rPr>
        <w:t xml:space="preserve">BO </w:t>
      </w:r>
      <w:proofErr w:type="gramStart"/>
      <w:r w:rsidRPr="00C25554">
        <w:rPr>
          <w:rFonts w:cs="Arial"/>
        </w:rPr>
        <w:t>PROD :</w:t>
      </w:r>
      <w:proofErr w:type="gramEnd"/>
      <w:r w:rsidRPr="00C25554">
        <w:rPr>
          <w:rFonts w:cs="Arial"/>
        </w:rPr>
        <w:t xml:space="preserve"> https://pamir.mpsa.com</w:t>
      </w:r>
    </w:p>
    <w:p w:rsidR="00C25554" w:rsidRPr="00C25554" w:rsidRDefault="00C25554" w:rsidP="00C25554">
      <w:pPr>
        <w:ind w:left="360"/>
        <w:rPr>
          <w:rFonts w:cs="Arial"/>
        </w:rPr>
      </w:pPr>
      <w:r w:rsidRPr="00C25554">
        <w:rPr>
          <w:rFonts w:cs="Arial"/>
        </w:rPr>
        <w:t>FO PROD</w:t>
      </w:r>
      <w:proofErr w:type="gramStart"/>
      <w:r w:rsidRPr="00C25554">
        <w:rPr>
          <w:rFonts w:cs="Arial"/>
        </w:rPr>
        <w:t>  AC</w:t>
      </w:r>
      <w:proofErr w:type="gramEnd"/>
      <w:r w:rsidRPr="00C25554">
        <w:rPr>
          <w:rFonts w:cs="Arial"/>
        </w:rPr>
        <w:t> : https://pamir-networkservice.citroen.com</w:t>
      </w:r>
    </w:p>
    <w:p w:rsidR="00C25554" w:rsidRPr="00C25554" w:rsidRDefault="00C25554" w:rsidP="00C25554">
      <w:pPr>
        <w:ind w:left="360"/>
        <w:rPr>
          <w:rFonts w:cs="Arial"/>
        </w:rPr>
      </w:pPr>
      <w:r w:rsidRPr="00C25554">
        <w:rPr>
          <w:rFonts w:cs="Arial"/>
        </w:rPr>
        <w:t>FO PROD</w:t>
      </w:r>
      <w:proofErr w:type="gramStart"/>
      <w:r w:rsidRPr="00C25554">
        <w:rPr>
          <w:rFonts w:cs="Arial"/>
        </w:rPr>
        <w:t>  AP</w:t>
      </w:r>
      <w:proofErr w:type="gramEnd"/>
      <w:r w:rsidRPr="00C25554">
        <w:rPr>
          <w:rFonts w:cs="Arial"/>
        </w:rPr>
        <w:t> : https://pamir-servicebox.peugeot.com</w:t>
      </w:r>
    </w:p>
    <w:p w:rsidR="00C25554" w:rsidRPr="00C25554" w:rsidRDefault="00C25554" w:rsidP="00C25554">
      <w:pPr>
        <w:ind w:left="360"/>
        <w:rPr>
          <w:rFonts w:cs="Arial"/>
        </w:rPr>
      </w:pPr>
    </w:p>
    <w:p w:rsidR="00C25554" w:rsidRPr="00C25554" w:rsidRDefault="00C25554" w:rsidP="00C25554">
      <w:pPr>
        <w:ind w:left="360"/>
        <w:rPr>
          <w:rFonts w:cs="Arial"/>
        </w:rPr>
      </w:pPr>
      <w:r w:rsidRPr="00C25554">
        <w:rPr>
          <w:rFonts w:cs="Arial"/>
        </w:rPr>
        <w:t xml:space="preserve">Pre </w:t>
      </w:r>
      <w:proofErr w:type="gramStart"/>
      <w:r w:rsidRPr="00C25554">
        <w:rPr>
          <w:rFonts w:cs="Arial"/>
        </w:rPr>
        <w:t>production :</w:t>
      </w:r>
      <w:proofErr w:type="gramEnd"/>
    </w:p>
    <w:p w:rsidR="00C25554" w:rsidRPr="00C25554" w:rsidRDefault="00C25554" w:rsidP="00C25554">
      <w:pPr>
        <w:ind w:left="360"/>
        <w:rPr>
          <w:rFonts w:cs="Arial"/>
        </w:rPr>
      </w:pPr>
      <w:r w:rsidRPr="00C25554">
        <w:rPr>
          <w:rFonts w:cs="Arial"/>
        </w:rPr>
        <w:t xml:space="preserve">BO </w:t>
      </w:r>
      <w:proofErr w:type="gramStart"/>
      <w:r w:rsidRPr="00C25554">
        <w:rPr>
          <w:rFonts w:cs="Arial"/>
        </w:rPr>
        <w:t>PREPROD :</w:t>
      </w:r>
      <w:proofErr w:type="gramEnd"/>
      <w:r w:rsidRPr="00C25554">
        <w:rPr>
          <w:rFonts w:cs="Arial"/>
        </w:rPr>
        <w:t xml:space="preserve"> https://pamir-preprod.mpsa.com</w:t>
      </w:r>
    </w:p>
    <w:p w:rsidR="00C25554" w:rsidRPr="00C25554" w:rsidRDefault="00C25554" w:rsidP="00C25554">
      <w:pPr>
        <w:ind w:left="360"/>
        <w:rPr>
          <w:rFonts w:cs="Arial"/>
        </w:rPr>
      </w:pPr>
      <w:r w:rsidRPr="00C25554">
        <w:rPr>
          <w:rFonts w:cs="Arial"/>
        </w:rPr>
        <w:t xml:space="preserve">FO PREPROD </w:t>
      </w:r>
      <w:proofErr w:type="gramStart"/>
      <w:r w:rsidRPr="00C25554">
        <w:rPr>
          <w:rFonts w:cs="Arial"/>
        </w:rPr>
        <w:t>AC :</w:t>
      </w:r>
      <w:proofErr w:type="gramEnd"/>
      <w:r w:rsidRPr="00C25554">
        <w:rPr>
          <w:rFonts w:cs="Arial"/>
        </w:rPr>
        <w:t xml:space="preserve"> https://pamir-networkservicetest.citroen.com</w:t>
      </w:r>
    </w:p>
    <w:p w:rsidR="000008A7" w:rsidRDefault="00C25554" w:rsidP="00C25554">
      <w:pPr>
        <w:ind w:left="360"/>
        <w:rPr>
          <w:rFonts w:cs="Arial"/>
        </w:rPr>
      </w:pPr>
      <w:r w:rsidRPr="00C25554">
        <w:rPr>
          <w:rFonts w:cs="Arial"/>
        </w:rPr>
        <w:t xml:space="preserve">FO PREPROD </w:t>
      </w:r>
      <w:proofErr w:type="gramStart"/>
      <w:r w:rsidRPr="00C25554">
        <w:rPr>
          <w:rFonts w:cs="Arial"/>
        </w:rPr>
        <w:t>AP :</w:t>
      </w:r>
      <w:proofErr w:type="gramEnd"/>
      <w:r w:rsidRPr="00C25554">
        <w:rPr>
          <w:rFonts w:cs="Arial"/>
        </w:rPr>
        <w:t xml:space="preserve"> </w:t>
      </w:r>
      <w:hyperlink r:id="rId33" w:history="1">
        <w:r w:rsidRPr="0039410C">
          <w:rPr>
            <w:rStyle w:val="Hyperlink"/>
            <w:rFonts w:cs="Arial"/>
          </w:rPr>
          <w:t>https://pamir-serviceboxtest.peugeot.com</w:t>
        </w:r>
      </w:hyperlink>
    </w:p>
    <w:p w:rsidR="00C25554" w:rsidRDefault="00C25554" w:rsidP="00C25554">
      <w:pPr>
        <w:ind w:left="360"/>
        <w:rPr>
          <w:rFonts w:cs="Arial"/>
        </w:rPr>
      </w:pPr>
    </w:p>
    <w:p w:rsidR="00C25554" w:rsidRPr="00C25554" w:rsidRDefault="00C25554" w:rsidP="00C25554">
      <w:pPr>
        <w:ind w:left="360"/>
        <w:rPr>
          <w:rFonts w:cs="Arial"/>
        </w:rPr>
      </w:pPr>
      <w:r w:rsidRPr="00C25554">
        <w:rPr>
          <w:rFonts w:cs="Arial"/>
        </w:rPr>
        <w:t>DEV environment links:</w:t>
      </w:r>
    </w:p>
    <w:p w:rsidR="00C25554" w:rsidRPr="00C25554" w:rsidRDefault="00C25554" w:rsidP="00C25554">
      <w:pPr>
        <w:ind w:left="360"/>
        <w:rPr>
          <w:rFonts w:cs="Arial"/>
        </w:rPr>
      </w:pPr>
      <w:r w:rsidRPr="00C25554">
        <w:rPr>
          <w:rFonts w:cs="Arial"/>
        </w:rPr>
        <w:t>http://techfile.dev.inetpsa.com</w:t>
      </w:r>
    </w:p>
    <w:p w:rsidR="00C25554" w:rsidRPr="00692D5D" w:rsidRDefault="00C25554" w:rsidP="00C25554">
      <w:pPr>
        <w:ind w:left="360"/>
        <w:rPr>
          <w:rFonts w:cs="Arial"/>
        </w:rPr>
      </w:pPr>
      <w:r w:rsidRPr="00C25554">
        <w:rPr>
          <w:rFonts w:cs="Arial"/>
        </w:rPr>
        <w:t>http://pamir.fo.dev.inetpsa.com/index.jsp</w:t>
      </w:r>
    </w:p>
    <w:p w:rsidR="00800C4E" w:rsidRDefault="00800C4E">
      <w:pPr>
        <w:rPr>
          <w:color w:val="0000FF"/>
        </w:rPr>
      </w:pPr>
    </w:p>
    <w:p w:rsidR="00800C4E" w:rsidRDefault="00800C4E" w:rsidP="003C7144">
      <w:pPr>
        <w:pStyle w:val="StyleHeading2ArialSmallcaps"/>
      </w:pPr>
      <w:bookmarkStart w:id="56" w:name="_Toc128213377"/>
      <w:r>
        <w:t xml:space="preserve">Hardware </w:t>
      </w:r>
      <w:smartTag w:uri="urn:schemas-microsoft-com:office:smarttags" w:element="stockticker">
        <w:r>
          <w:t>and</w:t>
        </w:r>
      </w:smartTag>
      <w:r>
        <w:t xml:space="preserve"> Software </w:t>
      </w:r>
      <w:smartTag w:uri="urn:schemas-microsoft-com:office:smarttags" w:element="stockticker">
        <w:r>
          <w:t>Pre</w:t>
        </w:r>
      </w:smartTag>
      <w:r>
        <w:t>-requisites</w:t>
      </w:r>
      <w:bookmarkEnd w:id="56"/>
    </w:p>
    <w:p w:rsidR="0056578B" w:rsidRPr="000B73FF" w:rsidRDefault="00EF0937" w:rsidP="000B73FF">
      <w:pPr>
        <w:pStyle w:val="BlockText"/>
      </w:pPr>
      <w:r w:rsidRPr="00EF0937">
        <w:t>No specific point discussed about it.</w:t>
      </w:r>
    </w:p>
    <w:p w:rsidR="00800C4E" w:rsidRDefault="00800C4E">
      <w:pPr>
        <w:ind w:firstLine="567"/>
        <w:rPr>
          <w:color w:val="0000FF"/>
        </w:rPr>
      </w:pPr>
    </w:p>
    <w:p w:rsidR="00800C4E" w:rsidRDefault="00800C4E" w:rsidP="003C7144">
      <w:pPr>
        <w:pStyle w:val="StyleHeading2ArialSmallcaps"/>
      </w:pPr>
      <w:bookmarkStart w:id="57" w:name="_Toc128213378"/>
      <w:r>
        <w:t>Interfaces to other systems</w:t>
      </w:r>
      <w:bookmarkEnd w:id="57"/>
    </w:p>
    <w:p w:rsidR="00712129" w:rsidRDefault="00C25554" w:rsidP="00C25554">
      <w:pPr>
        <w:pStyle w:val="BlockText"/>
        <w:ind w:left="0"/>
      </w:pPr>
      <w:r>
        <w:t xml:space="preserve"> PAMIR interfaces </w:t>
      </w:r>
      <w:proofErr w:type="gramStart"/>
      <w:r>
        <w:t>to</w:t>
      </w:r>
      <w:proofErr w:type="gramEnd"/>
      <w:r>
        <w:t xml:space="preserve"> many applications,</w:t>
      </w:r>
    </w:p>
    <w:p w:rsidR="00C25554" w:rsidRDefault="00C25554" w:rsidP="00C25554">
      <w:pPr>
        <w:pStyle w:val="BlockText"/>
        <w:numPr>
          <w:ilvl w:val="0"/>
          <w:numId w:val="42"/>
        </w:numPr>
      </w:pPr>
      <w:r>
        <w:t>CORVET – Fetch Vehicle information and other data based on VIN number</w:t>
      </w:r>
    </w:p>
    <w:p w:rsidR="00C25554" w:rsidRDefault="00C25554" w:rsidP="00C25554">
      <w:pPr>
        <w:pStyle w:val="BlockText"/>
        <w:numPr>
          <w:ilvl w:val="0"/>
          <w:numId w:val="42"/>
        </w:numPr>
      </w:pPr>
      <w:proofErr w:type="spellStart"/>
      <w:r>
        <w:t>Infoqua</w:t>
      </w:r>
      <w:proofErr w:type="spellEnd"/>
      <w:r>
        <w:t xml:space="preserve"> – This application provide essential files </w:t>
      </w:r>
      <w:proofErr w:type="spellStart"/>
      <w:r>
        <w:t>form</w:t>
      </w:r>
      <w:proofErr w:type="spellEnd"/>
      <w:r>
        <w:t xml:space="preserve"> working of PAMIR application</w:t>
      </w:r>
    </w:p>
    <w:p w:rsidR="00712129" w:rsidRDefault="00C25554" w:rsidP="00C25554">
      <w:pPr>
        <w:pStyle w:val="BlockText"/>
        <w:ind w:left="0"/>
      </w:pPr>
      <w:r>
        <w:t>More information needed on this.</w:t>
      </w:r>
    </w:p>
    <w:p w:rsidR="00C25554" w:rsidRPr="00712129" w:rsidRDefault="00C25554" w:rsidP="00712129">
      <w:pPr>
        <w:pStyle w:val="BlockText"/>
      </w:pPr>
    </w:p>
    <w:p w:rsidR="00800C4E" w:rsidRDefault="009769A7" w:rsidP="003C7144">
      <w:pPr>
        <w:pStyle w:val="StyleHeading2ArialSmallcaps"/>
      </w:pPr>
      <w:bookmarkStart w:id="58" w:name="_Toc128213379"/>
      <w:r>
        <w:t>D</w:t>
      </w:r>
      <w:r w:rsidR="00800C4E">
        <w:t>ocumentation</w:t>
      </w:r>
      <w:bookmarkEnd w:id="58"/>
    </w:p>
    <w:p w:rsidR="009412DA" w:rsidRDefault="00C25554" w:rsidP="009412DA">
      <w:pPr>
        <w:pStyle w:val="BlockText"/>
        <w:ind w:left="0"/>
      </w:pPr>
      <w:r>
        <w:t xml:space="preserve">  Below Functional Document received from SME</w:t>
      </w:r>
    </w:p>
    <w:p w:rsidR="00C25554" w:rsidRDefault="00C25554" w:rsidP="009412DA">
      <w:pPr>
        <w:pStyle w:val="BlockText"/>
        <w:ind w:left="0"/>
      </w:pPr>
      <w:r>
        <w:t>French</w:t>
      </w:r>
      <w:bookmarkStart w:id="59" w:name="_MON_1529350144"/>
      <w:bookmarkEnd w:id="59"/>
      <w:r>
        <w:object w:dxaOrig="1513" w:dyaOrig="972">
          <v:shape id="_x0000_i1025" type="#_x0000_t75" style="width:75pt;height:48.6pt" o:ole="">
            <v:imagedata r:id="rId34" o:title=""/>
          </v:shape>
          <o:OLEObject Type="Embed" ProgID="Word.Document.12" ShapeID="_x0000_i1025" DrawAspect="Icon" ObjectID="_1543226965" r:id="rId35">
            <o:FieldCodes>\s</o:FieldCodes>
          </o:OLEObject>
        </w:object>
      </w:r>
      <w:r>
        <w:t xml:space="preserve">     </w:t>
      </w:r>
      <w:proofErr w:type="spellStart"/>
      <w:r>
        <w:t>Systran</w:t>
      </w:r>
      <w:proofErr w:type="spellEnd"/>
      <w:r>
        <w:t xml:space="preserve"> Translated:</w:t>
      </w:r>
      <w:bookmarkStart w:id="60" w:name="_MON_1529350204"/>
      <w:bookmarkEnd w:id="60"/>
      <w:r>
        <w:object w:dxaOrig="1513" w:dyaOrig="972">
          <v:shape id="_x0000_i1026" type="#_x0000_t75" style="width:75pt;height:48.6pt" o:ole="">
            <v:imagedata r:id="rId36" o:title=""/>
          </v:shape>
          <o:OLEObject Type="Embed" ProgID="Word.Document.12" ShapeID="_x0000_i1026" DrawAspect="Icon" ObjectID="_1543226966" r:id="rId37">
            <o:FieldCodes>\s</o:FieldCodes>
          </o:OLEObject>
        </w:object>
      </w:r>
    </w:p>
    <w:p w:rsidR="00DC351B" w:rsidRPr="00436179" w:rsidRDefault="00DC351B" w:rsidP="00436179">
      <w:pPr>
        <w:ind w:left="360"/>
        <w:rPr>
          <w:color w:val="000000"/>
        </w:rPr>
      </w:pPr>
    </w:p>
    <w:p w:rsidR="00800C4E" w:rsidRDefault="00800C4E" w:rsidP="003C7144">
      <w:pPr>
        <w:pStyle w:val="StyleHeading2ArialSmallcaps"/>
      </w:pPr>
      <w:bookmarkStart w:id="61" w:name="_Toc128213380"/>
      <w:r>
        <w:t>Network Specific Issues</w:t>
      </w:r>
      <w:bookmarkEnd w:id="61"/>
    </w:p>
    <w:p w:rsidR="00800C4E" w:rsidRDefault="00436179" w:rsidP="00436179">
      <w:pPr>
        <w:ind w:left="720"/>
        <w:rPr>
          <w:color w:val="000000"/>
        </w:rPr>
      </w:pPr>
      <w:r>
        <w:rPr>
          <w:color w:val="000000"/>
        </w:rPr>
        <w:t xml:space="preserve"> </w:t>
      </w:r>
      <w:r w:rsidR="00EF0937">
        <w:rPr>
          <w:color w:val="000000"/>
        </w:rPr>
        <w:t xml:space="preserve">              </w:t>
      </w:r>
      <w:r w:rsidR="00EF0937" w:rsidRPr="00EF0937">
        <w:rPr>
          <w:color w:val="000000"/>
        </w:rPr>
        <w:t>No specific point discussed about it.</w:t>
      </w:r>
    </w:p>
    <w:p w:rsidR="00DC351B" w:rsidRPr="00436179" w:rsidRDefault="00DC351B" w:rsidP="00436179">
      <w:pPr>
        <w:ind w:left="720"/>
        <w:rPr>
          <w:color w:val="000000"/>
        </w:rPr>
      </w:pPr>
    </w:p>
    <w:p w:rsidR="00C508E8" w:rsidRDefault="00800C4E" w:rsidP="003C7144">
      <w:pPr>
        <w:pStyle w:val="StyleHeading2ArialSmallcaps"/>
      </w:pPr>
      <w:bookmarkStart w:id="62" w:name="_Toc128213381"/>
      <w:r>
        <w:t>Third Party Tools</w:t>
      </w:r>
      <w:bookmarkEnd w:id="62"/>
    </w:p>
    <w:p w:rsidR="009A2BA2" w:rsidRPr="00A74E7B" w:rsidRDefault="00C25554" w:rsidP="00A74E7B">
      <w:pPr>
        <w:pStyle w:val="BlockText"/>
        <w:rPr>
          <w:color w:val="000000"/>
        </w:rPr>
      </w:pPr>
      <w:r>
        <w:rPr>
          <w:color w:val="000000"/>
        </w:rPr>
        <w:t>No third party tools discussed</w:t>
      </w:r>
    </w:p>
    <w:p w:rsidR="00577CE4" w:rsidRPr="008C6C0D" w:rsidRDefault="00577CE4" w:rsidP="00DE24A0">
      <w:pPr>
        <w:pStyle w:val="Heading1"/>
        <w:numPr>
          <w:ilvl w:val="0"/>
          <w:numId w:val="6"/>
        </w:numPr>
        <w:rPr>
          <w:rFonts w:ascii="Arial" w:hAnsi="Arial" w:cs="Arial"/>
          <w:b/>
          <w:sz w:val="20"/>
        </w:rPr>
      </w:pPr>
      <w:bookmarkStart w:id="63" w:name="_Toc128213382"/>
      <w:r w:rsidRPr="008C6C0D">
        <w:rPr>
          <w:rFonts w:ascii="Arial" w:hAnsi="Arial" w:cs="Arial"/>
          <w:b/>
          <w:sz w:val="20"/>
        </w:rPr>
        <w:t>Technical Environment</w:t>
      </w:r>
      <w:bookmarkEnd w:id="63"/>
    </w:p>
    <w:p w:rsidR="0036503B" w:rsidRDefault="00577CE4" w:rsidP="003C7144">
      <w:pPr>
        <w:pStyle w:val="StyleHeading2ArialSmallcaps"/>
      </w:pPr>
      <w:bookmarkStart w:id="64" w:name="_Toc58154917"/>
      <w:bookmarkStart w:id="65" w:name="_Toc128213383"/>
      <w:r w:rsidRPr="00577CE4">
        <w:t>Server Names</w:t>
      </w:r>
      <w:bookmarkStart w:id="66" w:name="_Toc58154918"/>
      <w:bookmarkStart w:id="67" w:name="_Toc128213384"/>
      <w:bookmarkEnd w:id="64"/>
      <w:bookmarkEnd w:id="65"/>
    </w:p>
    <w:p w:rsidR="00712129" w:rsidRPr="00A74E7B" w:rsidRDefault="00712129" w:rsidP="00712129">
      <w:pPr>
        <w:pStyle w:val="BlockText"/>
        <w:ind w:left="0"/>
        <w:rPr>
          <w:color w:val="000000"/>
        </w:rPr>
      </w:pPr>
    </w:p>
    <w:p w:rsidR="00577CE4" w:rsidRDefault="00577CE4" w:rsidP="003C7144">
      <w:pPr>
        <w:pStyle w:val="StyleHeading2ArialSmallcaps"/>
      </w:pPr>
      <w:smartTag w:uri="urn:schemas-microsoft-com:office:smarttags" w:element="stockticker">
        <w:r w:rsidRPr="00577CE4">
          <w:t>Web</w:t>
        </w:r>
      </w:smartTag>
      <w:r w:rsidRPr="00577CE4">
        <w:t xml:space="preserve"> Locations</w:t>
      </w:r>
      <w:bookmarkEnd w:id="66"/>
      <w:bookmarkEnd w:id="67"/>
    </w:p>
    <w:p w:rsidR="006C2AEE" w:rsidRPr="006C2AEE" w:rsidRDefault="00712129" w:rsidP="006C2AEE">
      <w:pPr>
        <w:pStyle w:val="BlockText"/>
      </w:pPr>
      <w:r>
        <w:rPr>
          <w:color w:val="000000"/>
        </w:rPr>
        <w:t>&lt;&lt;&gt;&gt;</w:t>
      </w:r>
    </w:p>
    <w:p w:rsidR="009769A7" w:rsidRDefault="00577CE4" w:rsidP="003C7144">
      <w:pPr>
        <w:pStyle w:val="StyleHeading2ArialSmallcaps"/>
      </w:pPr>
      <w:bookmarkStart w:id="68" w:name="_Toc58154919"/>
      <w:bookmarkStart w:id="69" w:name="_Toc128213385"/>
      <w:smartTag w:uri="urn:schemas-microsoft-com:office:smarttags" w:element="stockticker">
        <w:r w:rsidRPr="00577CE4">
          <w:t>Web</w:t>
        </w:r>
      </w:smartTag>
      <w:r w:rsidRPr="00577CE4">
        <w:t xml:space="preserve"> URLs</w:t>
      </w:r>
      <w:bookmarkEnd w:id="68"/>
      <w:bookmarkEnd w:id="69"/>
    </w:p>
    <w:p w:rsidR="00C25554" w:rsidRPr="00C25554" w:rsidRDefault="00C25554" w:rsidP="00C25554">
      <w:pPr>
        <w:ind w:left="360"/>
        <w:rPr>
          <w:rFonts w:cs="Arial"/>
        </w:rPr>
      </w:pPr>
      <w:bookmarkStart w:id="70" w:name="_Toc58154920"/>
      <w:bookmarkStart w:id="71" w:name="_Toc128213386"/>
      <w:proofErr w:type="gramStart"/>
      <w:r w:rsidRPr="00C25554">
        <w:rPr>
          <w:rFonts w:cs="Arial"/>
        </w:rPr>
        <w:t>Production :</w:t>
      </w:r>
      <w:proofErr w:type="gramEnd"/>
    </w:p>
    <w:p w:rsidR="00C25554" w:rsidRPr="00C25554" w:rsidRDefault="00C25554" w:rsidP="00C25554">
      <w:pPr>
        <w:ind w:left="360"/>
        <w:rPr>
          <w:rFonts w:cs="Arial"/>
        </w:rPr>
      </w:pPr>
      <w:r w:rsidRPr="00C25554">
        <w:rPr>
          <w:rFonts w:cs="Arial"/>
        </w:rPr>
        <w:t xml:space="preserve">BO </w:t>
      </w:r>
      <w:proofErr w:type="gramStart"/>
      <w:r w:rsidRPr="00C25554">
        <w:rPr>
          <w:rFonts w:cs="Arial"/>
        </w:rPr>
        <w:t>PROD :</w:t>
      </w:r>
      <w:proofErr w:type="gramEnd"/>
      <w:r w:rsidRPr="00C25554">
        <w:rPr>
          <w:rFonts w:cs="Arial"/>
        </w:rPr>
        <w:t xml:space="preserve"> https://pamir.mpsa.com</w:t>
      </w:r>
    </w:p>
    <w:p w:rsidR="00C25554" w:rsidRPr="00C25554" w:rsidRDefault="00C25554" w:rsidP="00C25554">
      <w:pPr>
        <w:ind w:left="360"/>
        <w:rPr>
          <w:rFonts w:cs="Arial"/>
        </w:rPr>
      </w:pPr>
      <w:r w:rsidRPr="00C25554">
        <w:rPr>
          <w:rFonts w:cs="Arial"/>
        </w:rPr>
        <w:t>FO PROD</w:t>
      </w:r>
      <w:proofErr w:type="gramStart"/>
      <w:r w:rsidRPr="00C25554">
        <w:rPr>
          <w:rFonts w:cs="Arial"/>
        </w:rPr>
        <w:t>  AC</w:t>
      </w:r>
      <w:proofErr w:type="gramEnd"/>
      <w:r w:rsidRPr="00C25554">
        <w:rPr>
          <w:rFonts w:cs="Arial"/>
        </w:rPr>
        <w:t> : https://pamir-networkservice.citroen.com</w:t>
      </w:r>
    </w:p>
    <w:p w:rsidR="00C25554" w:rsidRPr="00C25554" w:rsidRDefault="00C25554" w:rsidP="00C25554">
      <w:pPr>
        <w:ind w:left="360"/>
        <w:rPr>
          <w:rFonts w:cs="Arial"/>
        </w:rPr>
      </w:pPr>
      <w:r w:rsidRPr="00C25554">
        <w:rPr>
          <w:rFonts w:cs="Arial"/>
        </w:rPr>
        <w:t>FO PROD</w:t>
      </w:r>
      <w:proofErr w:type="gramStart"/>
      <w:r w:rsidRPr="00C25554">
        <w:rPr>
          <w:rFonts w:cs="Arial"/>
        </w:rPr>
        <w:t>  AP</w:t>
      </w:r>
      <w:proofErr w:type="gramEnd"/>
      <w:r w:rsidRPr="00C25554">
        <w:rPr>
          <w:rFonts w:cs="Arial"/>
        </w:rPr>
        <w:t> : https://pamir-servicebox.peugeot.com</w:t>
      </w:r>
    </w:p>
    <w:p w:rsidR="00C25554" w:rsidRPr="00C25554" w:rsidRDefault="00C25554" w:rsidP="00C25554">
      <w:pPr>
        <w:ind w:left="360"/>
        <w:rPr>
          <w:rFonts w:cs="Arial"/>
        </w:rPr>
      </w:pPr>
    </w:p>
    <w:p w:rsidR="00C25554" w:rsidRPr="00C25554" w:rsidRDefault="00C25554" w:rsidP="00C25554">
      <w:pPr>
        <w:ind w:left="360"/>
        <w:rPr>
          <w:rFonts w:cs="Arial"/>
        </w:rPr>
      </w:pPr>
      <w:r w:rsidRPr="00C25554">
        <w:rPr>
          <w:rFonts w:cs="Arial"/>
        </w:rPr>
        <w:t xml:space="preserve">Pre </w:t>
      </w:r>
      <w:proofErr w:type="gramStart"/>
      <w:r w:rsidRPr="00C25554">
        <w:rPr>
          <w:rFonts w:cs="Arial"/>
        </w:rPr>
        <w:t>production :</w:t>
      </w:r>
      <w:proofErr w:type="gramEnd"/>
    </w:p>
    <w:p w:rsidR="00C25554" w:rsidRPr="00C25554" w:rsidRDefault="00C25554" w:rsidP="00C25554">
      <w:pPr>
        <w:ind w:left="360"/>
        <w:rPr>
          <w:rFonts w:cs="Arial"/>
        </w:rPr>
      </w:pPr>
      <w:r w:rsidRPr="00C25554">
        <w:rPr>
          <w:rFonts w:cs="Arial"/>
        </w:rPr>
        <w:t xml:space="preserve">BO </w:t>
      </w:r>
      <w:proofErr w:type="gramStart"/>
      <w:r w:rsidRPr="00C25554">
        <w:rPr>
          <w:rFonts w:cs="Arial"/>
        </w:rPr>
        <w:t>PREPROD :</w:t>
      </w:r>
      <w:proofErr w:type="gramEnd"/>
      <w:r w:rsidRPr="00C25554">
        <w:rPr>
          <w:rFonts w:cs="Arial"/>
        </w:rPr>
        <w:t xml:space="preserve"> https://pamir-preprod.mpsa.com</w:t>
      </w:r>
    </w:p>
    <w:p w:rsidR="00F7345C" w:rsidRDefault="00F7345C" w:rsidP="00C25554">
      <w:pPr>
        <w:ind w:left="360"/>
        <w:rPr>
          <w:rFonts w:cs="Arial"/>
        </w:rPr>
      </w:pPr>
    </w:p>
    <w:p w:rsidR="00F7345C" w:rsidRDefault="00F7345C" w:rsidP="00C25554">
      <w:pPr>
        <w:ind w:left="360"/>
        <w:rPr>
          <w:rFonts w:cs="Arial"/>
        </w:rPr>
      </w:pPr>
    </w:p>
    <w:p w:rsidR="00C25554" w:rsidRPr="00C25554" w:rsidRDefault="00C25554" w:rsidP="00C25554">
      <w:pPr>
        <w:ind w:left="360"/>
        <w:rPr>
          <w:rFonts w:cs="Arial"/>
        </w:rPr>
      </w:pPr>
      <w:r w:rsidRPr="00C25554">
        <w:rPr>
          <w:rFonts w:cs="Arial"/>
        </w:rPr>
        <w:t xml:space="preserve">FO PREPROD </w:t>
      </w:r>
      <w:proofErr w:type="gramStart"/>
      <w:r w:rsidRPr="00C25554">
        <w:rPr>
          <w:rFonts w:cs="Arial"/>
        </w:rPr>
        <w:t>AC :</w:t>
      </w:r>
      <w:proofErr w:type="gramEnd"/>
      <w:r w:rsidRPr="00C25554">
        <w:rPr>
          <w:rFonts w:cs="Arial"/>
        </w:rPr>
        <w:t xml:space="preserve"> https://pamir-networkservicetest.citroen.com</w:t>
      </w:r>
    </w:p>
    <w:p w:rsidR="00C25554" w:rsidRDefault="00C25554" w:rsidP="00C25554">
      <w:pPr>
        <w:ind w:left="360"/>
        <w:rPr>
          <w:rFonts w:cs="Arial"/>
        </w:rPr>
      </w:pPr>
      <w:r w:rsidRPr="00C25554">
        <w:rPr>
          <w:rFonts w:cs="Arial"/>
        </w:rPr>
        <w:lastRenderedPageBreak/>
        <w:t xml:space="preserve">FO PREPROD </w:t>
      </w:r>
      <w:proofErr w:type="gramStart"/>
      <w:r w:rsidRPr="00C25554">
        <w:rPr>
          <w:rFonts w:cs="Arial"/>
        </w:rPr>
        <w:t>AP :</w:t>
      </w:r>
      <w:proofErr w:type="gramEnd"/>
      <w:r w:rsidRPr="00C25554">
        <w:rPr>
          <w:rFonts w:cs="Arial"/>
        </w:rPr>
        <w:t xml:space="preserve"> </w:t>
      </w:r>
      <w:hyperlink r:id="rId38" w:history="1">
        <w:r w:rsidRPr="0039410C">
          <w:rPr>
            <w:rStyle w:val="Hyperlink"/>
            <w:rFonts w:cs="Arial"/>
          </w:rPr>
          <w:t>https://pamir-serviceboxtest.peugeot.com</w:t>
        </w:r>
      </w:hyperlink>
    </w:p>
    <w:p w:rsidR="00C25554" w:rsidRDefault="00C25554" w:rsidP="00C25554">
      <w:pPr>
        <w:ind w:left="360"/>
        <w:rPr>
          <w:rFonts w:cs="Arial"/>
        </w:rPr>
      </w:pPr>
    </w:p>
    <w:p w:rsidR="00C25554" w:rsidRPr="00C25554" w:rsidRDefault="00C25554" w:rsidP="00C25554">
      <w:pPr>
        <w:ind w:left="360"/>
        <w:rPr>
          <w:rFonts w:cs="Arial"/>
        </w:rPr>
      </w:pPr>
      <w:r w:rsidRPr="00C25554">
        <w:rPr>
          <w:rFonts w:cs="Arial"/>
        </w:rPr>
        <w:t>DEV environment links:</w:t>
      </w:r>
    </w:p>
    <w:p w:rsidR="00C25554" w:rsidRPr="00C25554" w:rsidRDefault="00C25554" w:rsidP="00C25554">
      <w:pPr>
        <w:ind w:left="360"/>
        <w:rPr>
          <w:rFonts w:cs="Arial"/>
        </w:rPr>
      </w:pPr>
      <w:r w:rsidRPr="00C25554">
        <w:rPr>
          <w:rFonts w:cs="Arial"/>
        </w:rPr>
        <w:t>http://techfile.dev.inetpsa.com</w:t>
      </w:r>
    </w:p>
    <w:p w:rsidR="00C25554" w:rsidRDefault="003751A6" w:rsidP="00C25554">
      <w:pPr>
        <w:ind w:left="360"/>
        <w:rPr>
          <w:rFonts w:cs="Arial"/>
        </w:rPr>
      </w:pPr>
      <w:hyperlink r:id="rId39" w:history="1">
        <w:r w:rsidR="00086A6E" w:rsidRPr="0039410C">
          <w:rPr>
            <w:rStyle w:val="Hyperlink"/>
            <w:rFonts w:cs="Arial"/>
          </w:rPr>
          <w:t>http://pamir.fo.dev.inetpsa.com/index.jsp</w:t>
        </w:r>
      </w:hyperlink>
    </w:p>
    <w:p w:rsidR="00086A6E" w:rsidRPr="00692D5D" w:rsidRDefault="00086A6E" w:rsidP="00C25554">
      <w:pPr>
        <w:ind w:left="360"/>
        <w:rPr>
          <w:rFonts w:cs="Arial"/>
        </w:rPr>
      </w:pPr>
    </w:p>
    <w:p w:rsidR="00577CE4" w:rsidRDefault="00577CE4" w:rsidP="003C7144">
      <w:pPr>
        <w:pStyle w:val="StyleHeading2ArialSmallcaps"/>
      </w:pPr>
      <w:r w:rsidRPr="00577CE4">
        <w:t>On-</w:t>
      </w:r>
      <w:smartTag w:uri="urn:schemas-microsoft-com:office:smarttags" w:element="stockticker">
        <w:r w:rsidRPr="00577CE4">
          <w:t>Line</w:t>
        </w:r>
      </w:smartTag>
      <w:r w:rsidRPr="00577CE4">
        <w:t xml:space="preserve"> Region</w:t>
      </w:r>
      <w:bookmarkEnd w:id="70"/>
      <w:bookmarkEnd w:id="71"/>
    </w:p>
    <w:p w:rsidR="006C2AEE" w:rsidRPr="006C2AEE" w:rsidRDefault="006C2AEE" w:rsidP="006C2AEE">
      <w:pPr>
        <w:pStyle w:val="BlockText"/>
      </w:pPr>
      <w:r w:rsidRPr="00EF0937">
        <w:rPr>
          <w:color w:val="000000"/>
        </w:rPr>
        <w:t>No specific point discussed about it.</w:t>
      </w:r>
    </w:p>
    <w:p w:rsidR="00577CE4" w:rsidRDefault="00577CE4" w:rsidP="003C7144">
      <w:pPr>
        <w:pStyle w:val="StyleHeading2ArialSmallcaps"/>
      </w:pPr>
      <w:bookmarkStart w:id="72" w:name="_Toc58154921"/>
      <w:bookmarkStart w:id="73" w:name="_Toc128213387"/>
      <w:r w:rsidRPr="00577CE4">
        <w:t>Libraries</w:t>
      </w:r>
      <w:bookmarkEnd w:id="72"/>
      <w:bookmarkEnd w:id="73"/>
    </w:p>
    <w:p w:rsidR="006C2AEE" w:rsidRPr="006C2AEE" w:rsidRDefault="00086A6E" w:rsidP="006C2AEE">
      <w:pPr>
        <w:pStyle w:val="BlockText"/>
      </w:pPr>
      <w:r>
        <w:rPr>
          <w:color w:val="000000"/>
        </w:rPr>
        <w:t>Many libraries are used and imported as Maven Dependencies</w:t>
      </w:r>
    </w:p>
    <w:p w:rsidR="00577CE4" w:rsidRDefault="00577CE4" w:rsidP="003C7144">
      <w:pPr>
        <w:pStyle w:val="StyleHeading2ArialSmallcaps"/>
      </w:pPr>
      <w:bookmarkStart w:id="74" w:name="_Toc58154922"/>
      <w:bookmarkStart w:id="75" w:name="_Toc128213388"/>
      <w:r w:rsidRPr="00577CE4">
        <w:t>Software Requirements</w:t>
      </w:r>
      <w:bookmarkEnd w:id="74"/>
      <w:bookmarkEnd w:id="75"/>
    </w:p>
    <w:p w:rsidR="006C2AEE" w:rsidRPr="006C2AEE" w:rsidRDefault="006C2AEE" w:rsidP="006C2AEE">
      <w:pPr>
        <w:pStyle w:val="BlockText"/>
      </w:pPr>
      <w:r w:rsidRPr="00EF0937">
        <w:rPr>
          <w:color w:val="000000"/>
        </w:rPr>
        <w:t>No specific point discussed about it.</w:t>
      </w:r>
    </w:p>
    <w:p w:rsidR="00577CE4" w:rsidRDefault="00577CE4" w:rsidP="003C7144">
      <w:pPr>
        <w:pStyle w:val="StyleHeading2ArialSmallcaps"/>
      </w:pPr>
      <w:bookmarkStart w:id="76" w:name="_Toc58154923"/>
      <w:bookmarkStart w:id="77" w:name="_Toc128213389"/>
      <w:r w:rsidRPr="00577CE4">
        <w:t>Server/Application access requirements</w:t>
      </w:r>
      <w:bookmarkEnd w:id="76"/>
      <w:bookmarkEnd w:id="77"/>
    </w:p>
    <w:p w:rsidR="00086A6E" w:rsidRPr="006C2AEE" w:rsidRDefault="00086A6E" w:rsidP="00086A6E">
      <w:pPr>
        <w:pStyle w:val="BlockText"/>
      </w:pPr>
      <w:r>
        <w:rPr>
          <w:color w:val="000000"/>
        </w:rPr>
        <w:t xml:space="preserve">Tomcat 5.5 for local and </w:t>
      </w:r>
      <w:proofErr w:type="spellStart"/>
      <w:r>
        <w:rPr>
          <w:color w:val="000000"/>
        </w:rPr>
        <w:t>Websphere</w:t>
      </w:r>
      <w:proofErr w:type="spellEnd"/>
      <w:r>
        <w:rPr>
          <w:color w:val="000000"/>
        </w:rPr>
        <w:t xml:space="preserve"> 6 for Development, Pre-Production and Production environment</w:t>
      </w:r>
    </w:p>
    <w:p w:rsidR="00995A7C" w:rsidRPr="00995A7C" w:rsidRDefault="00995A7C" w:rsidP="00995A7C">
      <w:pPr>
        <w:rPr>
          <w:rFonts w:ascii="Calibri" w:hAnsi="Calibri"/>
          <w:spacing w:val="0"/>
        </w:rPr>
      </w:pPr>
    </w:p>
    <w:p w:rsidR="006C2AEE" w:rsidRDefault="00577CE4" w:rsidP="003C7144">
      <w:pPr>
        <w:pStyle w:val="StyleHeading2ArialSmallcaps"/>
      </w:pPr>
      <w:bookmarkStart w:id="78" w:name="_Toc58154924"/>
      <w:bookmarkStart w:id="79" w:name="_Toc128213390"/>
      <w:r w:rsidRPr="00577CE4">
        <w:t xml:space="preserve">Login </w:t>
      </w:r>
      <w:smartTag w:uri="urn:schemas-microsoft-com:office:smarttags" w:element="stockticker">
        <w:r w:rsidRPr="00577CE4">
          <w:t>IDs</w:t>
        </w:r>
      </w:smartTag>
      <w:r w:rsidRPr="00577CE4">
        <w:t xml:space="preserve"> on Production </w:t>
      </w:r>
      <w:smartTag w:uri="urn:schemas-microsoft-com:office:smarttags" w:element="stockticker">
        <w:r w:rsidRPr="00577CE4">
          <w:t>and</w:t>
        </w:r>
      </w:smartTag>
      <w:r w:rsidRPr="00577CE4">
        <w:t xml:space="preserve"> Development</w:t>
      </w:r>
      <w:bookmarkEnd w:id="78"/>
      <w:bookmarkEnd w:id="79"/>
    </w:p>
    <w:p w:rsidR="006C2AEE" w:rsidRPr="006C2AEE" w:rsidRDefault="006C2AEE" w:rsidP="006C2AEE">
      <w:pPr>
        <w:pStyle w:val="BlockText"/>
      </w:pPr>
      <w:r w:rsidRPr="00EF0937">
        <w:rPr>
          <w:color w:val="000000"/>
        </w:rPr>
        <w:t>No specific point discussed about it.</w:t>
      </w:r>
    </w:p>
    <w:p w:rsidR="00577CE4" w:rsidRDefault="00577CE4" w:rsidP="003C7144">
      <w:pPr>
        <w:pStyle w:val="StyleHeading2ArialSmallcaps"/>
      </w:pPr>
      <w:bookmarkStart w:id="80" w:name="_Toc58154925"/>
      <w:bookmarkStart w:id="81" w:name="_Toc128213391"/>
      <w:r w:rsidRPr="00577CE4">
        <w:t xml:space="preserve">Test </w:t>
      </w:r>
      <w:smartTag w:uri="urn:schemas-microsoft-com:office:smarttags" w:element="stockticker">
        <w:r w:rsidRPr="00577CE4">
          <w:t>data</w:t>
        </w:r>
      </w:smartTag>
      <w:r w:rsidRPr="00577CE4">
        <w:t xml:space="preserve"> </w:t>
      </w:r>
      <w:smartTag w:uri="urn:schemas-microsoft-com:office:smarttags" w:element="stockticker">
        <w:r w:rsidRPr="00577CE4">
          <w:t>and</w:t>
        </w:r>
      </w:smartTag>
      <w:r w:rsidRPr="00577CE4">
        <w:t xml:space="preserve"> Test environment</w:t>
      </w:r>
      <w:bookmarkEnd w:id="80"/>
      <w:bookmarkEnd w:id="81"/>
    </w:p>
    <w:p w:rsidR="006C2AEE" w:rsidRPr="006C2AEE" w:rsidRDefault="006C2AEE" w:rsidP="006C2AEE">
      <w:pPr>
        <w:pStyle w:val="BlockText"/>
      </w:pPr>
      <w:r w:rsidRPr="00EF0937">
        <w:rPr>
          <w:color w:val="000000"/>
        </w:rPr>
        <w:t>No specific point discussed about it.</w:t>
      </w:r>
    </w:p>
    <w:p w:rsidR="00577CE4" w:rsidRDefault="00577CE4" w:rsidP="003C7144">
      <w:pPr>
        <w:pStyle w:val="StyleHeading2ArialSmallcaps"/>
      </w:pPr>
      <w:bookmarkStart w:id="82" w:name="_Toc58154926"/>
      <w:bookmarkStart w:id="83" w:name="_Toc128213392"/>
      <w:r w:rsidRPr="00577CE4">
        <w:t>Change Control Procedure</w:t>
      </w:r>
      <w:bookmarkEnd w:id="82"/>
      <w:bookmarkEnd w:id="83"/>
    </w:p>
    <w:p w:rsidR="006C2AEE" w:rsidRPr="006C2AEE" w:rsidRDefault="006C2AEE" w:rsidP="006C2AEE">
      <w:pPr>
        <w:pStyle w:val="BlockText"/>
      </w:pPr>
      <w:r w:rsidRPr="00EF0937">
        <w:rPr>
          <w:color w:val="000000"/>
        </w:rPr>
        <w:t>No specific point discussed about it.</w:t>
      </w:r>
    </w:p>
    <w:p w:rsidR="00577CE4" w:rsidRDefault="00577CE4" w:rsidP="003C7144">
      <w:pPr>
        <w:pStyle w:val="StyleHeading2ArialSmallcaps"/>
      </w:pPr>
      <w:bookmarkStart w:id="84" w:name="_Toc58154927"/>
      <w:bookmarkStart w:id="85" w:name="_Toc128213393"/>
      <w:r w:rsidRPr="00577CE4">
        <w:t>Forms</w:t>
      </w:r>
      <w:bookmarkEnd w:id="84"/>
      <w:bookmarkEnd w:id="85"/>
    </w:p>
    <w:p w:rsidR="00330246" w:rsidRPr="00330246" w:rsidRDefault="006C2AEE" w:rsidP="00330246">
      <w:pPr>
        <w:pStyle w:val="BlockText"/>
        <w:rPr>
          <w:color w:val="000000"/>
        </w:rPr>
      </w:pPr>
      <w:r w:rsidRPr="00EF0937">
        <w:rPr>
          <w:color w:val="000000"/>
        </w:rPr>
        <w:t>No specific point discussed about it.</w:t>
      </w:r>
    </w:p>
    <w:p w:rsidR="00330246" w:rsidRDefault="00577CE4" w:rsidP="003C7144">
      <w:pPr>
        <w:pStyle w:val="StyleHeading2ArialSmallcaps"/>
      </w:pPr>
      <w:bookmarkStart w:id="86" w:name="_Toc58154928"/>
      <w:bookmarkStart w:id="87" w:name="_Toc128213394"/>
      <w:r w:rsidRPr="00577CE4">
        <w:t>Reports</w:t>
      </w:r>
      <w:bookmarkEnd w:id="86"/>
      <w:bookmarkEnd w:id="87"/>
    </w:p>
    <w:p w:rsidR="00D65246" w:rsidRPr="00FE4F5F" w:rsidRDefault="00D65246" w:rsidP="005737F8">
      <w:pPr>
        <w:pStyle w:val="BlockText"/>
        <w:ind w:left="0"/>
      </w:pPr>
      <w:r>
        <w:rPr>
          <w:color w:val="000000"/>
        </w:rPr>
        <w:t xml:space="preserve">                </w:t>
      </w:r>
      <w:r w:rsidR="00670DEB">
        <w:rPr>
          <w:color w:val="000000"/>
        </w:rPr>
        <w:tab/>
      </w:r>
      <w:r w:rsidR="00670DEB" w:rsidRPr="00EF0937">
        <w:rPr>
          <w:color w:val="000000"/>
        </w:rPr>
        <w:t>No specific point discussed about it.</w:t>
      </w:r>
      <w:r w:rsidR="003D11A4">
        <w:rPr>
          <w:b/>
        </w:rPr>
        <w:t xml:space="preserve">                </w:t>
      </w:r>
    </w:p>
    <w:p w:rsidR="0027448A" w:rsidRPr="0027448A" w:rsidRDefault="00577CE4" w:rsidP="003C7144">
      <w:pPr>
        <w:pStyle w:val="StyleHeading2ArialSmallcaps"/>
      </w:pPr>
      <w:bookmarkStart w:id="88" w:name="_Toc58154929"/>
      <w:bookmarkStart w:id="89" w:name="_Toc128213395"/>
      <w:r w:rsidRPr="00577CE4">
        <w:t>Tools</w:t>
      </w:r>
      <w:bookmarkEnd w:id="88"/>
      <w:bookmarkEnd w:id="89"/>
    </w:p>
    <w:p w:rsidR="00086A6E" w:rsidRPr="00086A6E" w:rsidRDefault="00086A6E" w:rsidP="00086A6E">
      <w:pPr>
        <w:pStyle w:val="BlockText"/>
        <w:rPr>
          <w:color w:val="000000"/>
        </w:rPr>
      </w:pPr>
      <w:r w:rsidRPr="00086A6E">
        <w:rPr>
          <w:color w:val="000000"/>
        </w:rPr>
        <w:t xml:space="preserve">Eclipse 4.3.2 </w:t>
      </w:r>
      <w:proofErr w:type="spellStart"/>
      <w:r w:rsidRPr="00086A6E">
        <w:rPr>
          <w:color w:val="000000"/>
        </w:rPr>
        <w:t>JavaXtd</w:t>
      </w:r>
      <w:proofErr w:type="spellEnd"/>
    </w:p>
    <w:p w:rsidR="00086A6E" w:rsidRPr="00086A6E" w:rsidRDefault="00086A6E" w:rsidP="00086A6E">
      <w:pPr>
        <w:pStyle w:val="BlockText"/>
        <w:rPr>
          <w:color w:val="000000"/>
        </w:rPr>
      </w:pPr>
      <w:r w:rsidRPr="00086A6E">
        <w:rPr>
          <w:color w:val="000000"/>
        </w:rPr>
        <w:t>Maven</w:t>
      </w:r>
    </w:p>
    <w:p w:rsidR="00086A6E" w:rsidRPr="00086A6E" w:rsidRDefault="00086A6E" w:rsidP="00086A6E">
      <w:pPr>
        <w:pStyle w:val="BlockText"/>
        <w:rPr>
          <w:color w:val="000000"/>
        </w:rPr>
      </w:pPr>
      <w:r w:rsidRPr="00086A6E">
        <w:rPr>
          <w:color w:val="000000"/>
        </w:rPr>
        <w:t>Tomcat 5.5</w:t>
      </w:r>
    </w:p>
    <w:p w:rsidR="00330246" w:rsidRPr="0027448A" w:rsidRDefault="00086A6E" w:rsidP="00086A6E">
      <w:pPr>
        <w:pStyle w:val="BlockText"/>
        <w:rPr>
          <w:color w:val="000000"/>
        </w:rPr>
      </w:pPr>
      <w:proofErr w:type="gramStart"/>
      <w:r w:rsidRPr="00086A6E">
        <w:rPr>
          <w:color w:val="000000"/>
        </w:rPr>
        <w:t>Oracle 11g</w:t>
      </w:r>
      <w:r w:rsidR="0027448A" w:rsidRPr="00EF0937">
        <w:rPr>
          <w:color w:val="000000"/>
        </w:rPr>
        <w:t>.</w:t>
      </w:r>
      <w:proofErr w:type="gramEnd"/>
    </w:p>
    <w:p w:rsidR="00042698" w:rsidRPr="009044B7" w:rsidRDefault="00577CE4" w:rsidP="003C7144">
      <w:pPr>
        <w:pStyle w:val="StyleHeading2ArialSmallcaps"/>
      </w:pPr>
      <w:bookmarkStart w:id="90" w:name="_Toc58154930"/>
      <w:bookmarkStart w:id="91" w:name="_Toc128213396"/>
      <w:r w:rsidRPr="00577CE4">
        <w:t>Methodologies</w:t>
      </w:r>
      <w:bookmarkEnd w:id="90"/>
      <w:bookmarkEnd w:id="91"/>
      <w:r w:rsidR="009044B7" w:rsidRPr="009044B7">
        <w:t xml:space="preserve">                   </w:t>
      </w:r>
    </w:p>
    <w:p w:rsidR="002D6187" w:rsidRPr="002D6187" w:rsidRDefault="00086A6E" w:rsidP="004D5AD8">
      <w:pPr>
        <w:pStyle w:val="BlockText"/>
        <w:rPr>
          <w:color w:val="000000"/>
        </w:rPr>
      </w:pPr>
      <w:r>
        <w:rPr>
          <w:color w:val="000000"/>
        </w:rPr>
        <w:t xml:space="preserve">Waterfall model practiced. For the evolution/enhancement project, the </w:t>
      </w:r>
      <w:proofErr w:type="gramStart"/>
      <w:r>
        <w:rPr>
          <w:color w:val="000000"/>
        </w:rPr>
        <w:t>pilot provide</w:t>
      </w:r>
      <w:proofErr w:type="gramEnd"/>
      <w:r>
        <w:rPr>
          <w:color w:val="000000"/>
        </w:rPr>
        <w:t xml:space="preserve"> the timelines for development and delivery into pre-prod</w:t>
      </w:r>
      <w:r w:rsidR="002D6187" w:rsidRPr="00EF0937">
        <w:rPr>
          <w:color w:val="000000"/>
        </w:rPr>
        <w:t>.</w:t>
      </w:r>
    </w:p>
    <w:p w:rsidR="00577CE4" w:rsidRDefault="00577CE4" w:rsidP="003C7144">
      <w:pPr>
        <w:pStyle w:val="StyleHeading2ArialSmallcaps"/>
      </w:pPr>
      <w:bookmarkStart w:id="92" w:name="_Toc58154931"/>
      <w:bookmarkStart w:id="93" w:name="_Toc128213397"/>
      <w:r w:rsidRPr="00577CE4">
        <w:t>Complexity</w:t>
      </w:r>
      <w:bookmarkEnd w:id="92"/>
      <w:bookmarkEnd w:id="93"/>
    </w:p>
    <w:p w:rsidR="00BF08A8" w:rsidRPr="002D6187" w:rsidRDefault="002D6187" w:rsidP="002D6187">
      <w:pPr>
        <w:pStyle w:val="BlockText"/>
        <w:ind w:left="360"/>
        <w:rPr>
          <w:color w:val="000000"/>
        </w:rPr>
      </w:pPr>
      <w:r>
        <w:rPr>
          <w:color w:val="000000"/>
        </w:rPr>
        <w:t xml:space="preserve">                     </w:t>
      </w:r>
      <w:r w:rsidR="00897A2C">
        <w:rPr>
          <w:color w:val="000000"/>
        </w:rPr>
        <w:t xml:space="preserve"> </w:t>
      </w:r>
      <w:r w:rsidRPr="00EF0937">
        <w:rPr>
          <w:color w:val="000000"/>
        </w:rPr>
        <w:t>No specific point discussed about it.</w:t>
      </w:r>
    </w:p>
    <w:p w:rsidR="00577CE4" w:rsidRDefault="00577CE4" w:rsidP="003C7144">
      <w:pPr>
        <w:pStyle w:val="StyleHeading2ArialSmallcaps"/>
      </w:pPr>
      <w:bookmarkStart w:id="94" w:name="_Toc58154932"/>
      <w:bookmarkStart w:id="95" w:name="_Toc128213398"/>
      <w:r w:rsidRPr="00577CE4">
        <w:t>Unusual coding practice</w:t>
      </w:r>
      <w:bookmarkEnd w:id="94"/>
      <w:bookmarkEnd w:id="95"/>
    </w:p>
    <w:p w:rsidR="00BF08A8" w:rsidRPr="002D6187" w:rsidRDefault="00BF08A8" w:rsidP="002D6187">
      <w:pPr>
        <w:pStyle w:val="BlockText"/>
        <w:rPr>
          <w:color w:val="000000"/>
        </w:rPr>
      </w:pPr>
      <w:r>
        <w:t xml:space="preserve"> </w:t>
      </w:r>
      <w:proofErr w:type="spellStart"/>
      <w:r w:rsidR="00086A6E">
        <w:t>JUnits</w:t>
      </w:r>
      <w:proofErr w:type="spellEnd"/>
      <w:r w:rsidR="00086A6E">
        <w:t xml:space="preserve"> are not written in PAMIR application</w:t>
      </w:r>
      <w:r w:rsidR="002D6187" w:rsidRPr="00EF0937">
        <w:rPr>
          <w:color w:val="000000"/>
        </w:rPr>
        <w:t>.</w:t>
      </w:r>
    </w:p>
    <w:p w:rsidR="00577CE4" w:rsidRPr="00577CE4" w:rsidRDefault="00577CE4" w:rsidP="003C7144">
      <w:pPr>
        <w:pStyle w:val="StyleHeading2ArialSmallcaps"/>
      </w:pPr>
      <w:bookmarkStart w:id="96" w:name="_Toc58154933"/>
      <w:bookmarkStart w:id="97" w:name="_Toc128213399"/>
      <w:r w:rsidRPr="00577CE4">
        <w:t>Commonly used routines</w:t>
      </w:r>
      <w:bookmarkEnd w:id="96"/>
      <w:bookmarkEnd w:id="97"/>
      <w:r w:rsidRPr="00577CE4">
        <w:tab/>
      </w:r>
    </w:p>
    <w:p w:rsidR="00577CE4" w:rsidRDefault="002D6187" w:rsidP="002D6187">
      <w:pPr>
        <w:pStyle w:val="BlockText"/>
        <w:ind w:left="0"/>
        <w:rPr>
          <w:color w:val="000000"/>
        </w:rPr>
      </w:pPr>
      <w:r>
        <w:t xml:space="preserve">                             </w:t>
      </w:r>
      <w:r w:rsidRPr="00EF0937">
        <w:rPr>
          <w:color w:val="000000"/>
        </w:rPr>
        <w:t>No specific point discussed about it.</w:t>
      </w:r>
    </w:p>
    <w:p w:rsidR="002D6187" w:rsidRPr="002D6187" w:rsidRDefault="002D6187" w:rsidP="002D6187">
      <w:pPr>
        <w:pStyle w:val="BlockText"/>
        <w:ind w:left="0"/>
        <w:rPr>
          <w:color w:val="000000"/>
        </w:rPr>
      </w:pPr>
    </w:p>
    <w:p w:rsidR="00577CE4" w:rsidRPr="008C6C0D" w:rsidRDefault="00577CE4" w:rsidP="0011587E">
      <w:pPr>
        <w:pStyle w:val="Heading1"/>
        <w:numPr>
          <w:ilvl w:val="0"/>
          <w:numId w:val="6"/>
        </w:numPr>
        <w:rPr>
          <w:rFonts w:ascii="Arial" w:hAnsi="Arial" w:cs="Arial"/>
          <w:b/>
          <w:smallCaps/>
          <w:sz w:val="20"/>
        </w:rPr>
      </w:pPr>
      <w:bookmarkStart w:id="98" w:name="_Toc128213400"/>
      <w:r w:rsidRPr="008C6C0D">
        <w:rPr>
          <w:rFonts w:ascii="Arial" w:hAnsi="Arial" w:cs="Arial"/>
          <w:b/>
          <w:smallCaps/>
          <w:sz w:val="20"/>
        </w:rPr>
        <w:lastRenderedPageBreak/>
        <w:t>Datasets &amp; Databases</w:t>
      </w:r>
      <w:bookmarkEnd w:id="98"/>
    </w:p>
    <w:p w:rsidR="00577CE4" w:rsidRDefault="00577CE4" w:rsidP="003C7144">
      <w:pPr>
        <w:pStyle w:val="StyleHeading2ArialSmallcaps"/>
      </w:pPr>
      <w:bookmarkStart w:id="99" w:name="_Toc128213401"/>
      <w:r w:rsidRPr="00577CE4">
        <w:t>Overview</w:t>
      </w:r>
      <w:bookmarkEnd w:id="99"/>
    </w:p>
    <w:p w:rsidR="006D30F3" w:rsidRPr="000E3FD3" w:rsidRDefault="001440EA" w:rsidP="000E3FD3">
      <w:pPr>
        <w:pStyle w:val="BlockText"/>
        <w:rPr>
          <w:color w:val="000000"/>
        </w:rPr>
      </w:pPr>
      <w:r>
        <w:rPr>
          <w:color w:val="000000"/>
        </w:rPr>
        <w:t>Database names and details mentioned in Environment Setup document.</w:t>
      </w:r>
    </w:p>
    <w:p w:rsidR="00577CE4" w:rsidRDefault="00577CE4" w:rsidP="003C7144">
      <w:pPr>
        <w:pStyle w:val="StyleHeading2ArialSmallcaps"/>
      </w:pPr>
      <w:bookmarkStart w:id="100" w:name="_Toc128213402"/>
      <w:r w:rsidRPr="00577CE4">
        <w:t>Tables</w:t>
      </w:r>
      <w:bookmarkEnd w:id="100"/>
    </w:p>
    <w:p w:rsidR="0090370E" w:rsidRPr="000E3FD3" w:rsidRDefault="000E3FD3" w:rsidP="000E3FD3">
      <w:pPr>
        <w:pStyle w:val="BlockText"/>
        <w:ind w:left="360"/>
        <w:rPr>
          <w:color w:val="000000"/>
        </w:rPr>
      </w:pPr>
      <w:r>
        <w:rPr>
          <w:color w:val="000000"/>
        </w:rPr>
        <w:t xml:space="preserve">                      </w:t>
      </w:r>
      <w:r w:rsidRPr="00EF0937">
        <w:rPr>
          <w:color w:val="000000"/>
        </w:rPr>
        <w:t>No specific point discussed about it.</w:t>
      </w:r>
    </w:p>
    <w:p w:rsidR="00577CE4" w:rsidRDefault="00577CE4" w:rsidP="003C7144">
      <w:pPr>
        <w:pStyle w:val="StyleHeading2ArialSmallcaps"/>
      </w:pPr>
      <w:bookmarkStart w:id="101" w:name="_Toc128213403"/>
      <w:r w:rsidRPr="00577CE4">
        <w:t>Stored Procedures</w:t>
      </w:r>
      <w:bookmarkEnd w:id="101"/>
    </w:p>
    <w:p w:rsidR="0090370E" w:rsidRPr="000E3FD3" w:rsidRDefault="000E3FD3" w:rsidP="000E3FD3">
      <w:pPr>
        <w:pStyle w:val="BlockText"/>
        <w:ind w:left="360"/>
        <w:rPr>
          <w:color w:val="000000"/>
        </w:rPr>
      </w:pPr>
      <w:r>
        <w:rPr>
          <w:color w:val="000000"/>
        </w:rPr>
        <w:t xml:space="preserve">                      </w:t>
      </w:r>
      <w:r w:rsidRPr="00EF0937">
        <w:rPr>
          <w:color w:val="000000"/>
        </w:rPr>
        <w:t>No specific point discussed about it.</w:t>
      </w:r>
    </w:p>
    <w:p w:rsidR="00577CE4" w:rsidRDefault="00577CE4" w:rsidP="003C7144">
      <w:pPr>
        <w:pStyle w:val="StyleHeading2ArialSmallcaps"/>
      </w:pPr>
      <w:bookmarkStart w:id="102" w:name="_Toc128213404"/>
      <w:r w:rsidRPr="00577CE4">
        <w:t>User-</w:t>
      </w:r>
      <w:smartTag w:uri="urn:schemas-microsoft-com:office:smarttags" w:element="stockticker">
        <w:r w:rsidRPr="00577CE4">
          <w:t>Ids</w:t>
        </w:r>
      </w:smartTag>
      <w:bookmarkEnd w:id="102"/>
    </w:p>
    <w:p w:rsidR="0090370E" w:rsidRPr="000E3FD3" w:rsidRDefault="000E3FD3" w:rsidP="000E3FD3">
      <w:pPr>
        <w:pStyle w:val="BlockText"/>
        <w:ind w:left="720"/>
        <w:rPr>
          <w:color w:val="000000"/>
        </w:rPr>
      </w:pPr>
      <w:r>
        <w:rPr>
          <w:color w:val="000000"/>
        </w:rPr>
        <w:t xml:space="preserve">               </w:t>
      </w:r>
      <w:r w:rsidR="006654E3">
        <w:rPr>
          <w:color w:val="000000"/>
        </w:rPr>
        <w:t>User ID mentioned in attached Environment Setup document.</w:t>
      </w:r>
    </w:p>
    <w:p w:rsidR="00577CE4" w:rsidRDefault="00577CE4" w:rsidP="003C7144">
      <w:pPr>
        <w:pStyle w:val="StyleHeading2ArialSmallcaps"/>
      </w:pPr>
      <w:bookmarkStart w:id="103" w:name="_Toc128213405"/>
      <w:r w:rsidRPr="00577CE4">
        <w:t>Performance Requirements</w:t>
      </w:r>
      <w:bookmarkEnd w:id="103"/>
    </w:p>
    <w:p w:rsidR="0090370E" w:rsidRPr="0090370E" w:rsidRDefault="000E3FD3" w:rsidP="000E3FD3">
      <w:pPr>
        <w:pStyle w:val="BlockText"/>
      </w:pPr>
      <w:r w:rsidRPr="00EF0937">
        <w:rPr>
          <w:color w:val="000000"/>
        </w:rPr>
        <w:t>No specific point discussed about it.</w:t>
      </w:r>
    </w:p>
    <w:p w:rsidR="00577CE4" w:rsidRDefault="00577CE4" w:rsidP="0011587E">
      <w:pPr>
        <w:pStyle w:val="Heading1"/>
        <w:numPr>
          <w:ilvl w:val="0"/>
          <w:numId w:val="6"/>
        </w:numPr>
        <w:rPr>
          <w:rFonts w:ascii="Arial" w:hAnsi="Arial" w:cs="Arial"/>
          <w:b/>
          <w:smallCaps/>
          <w:sz w:val="20"/>
        </w:rPr>
      </w:pPr>
      <w:bookmarkStart w:id="104" w:name="_Toc128213406"/>
      <w:r>
        <w:rPr>
          <w:rFonts w:ascii="Arial" w:hAnsi="Arial" w:cs="Arial"/>
          <w:b/>
          <w:smallCaps/>
          <w:sz w:val="20"/>
        </w:rPr>
        <w:t>Application Components</w:t>
      </w:r>
      <w:bookmarkEnd w:id="104"/>
    </w:p>
    <w:p w:rsidR="00577CE4" w:rsidRDefault="00577CE4" w:rsidP="003C7144">
      <w:pPr>
        <w:pStyle w:val="StyleHeading2ArialSmallcaps"/>
      </w:pPr>
      <w:bookmarkStart w:id="105" w:name="_Toc58154942"/>
      <w:bookmarkStart w:id="106" w:name="_Toc128213407"/>
      <w:r w:rsidRPr="00577CE4">
        <w:t>Naming Standards</w:t>
      </w:r>
      <w:bookmarkEnd w:id="105"/>
      <w:bookmarkEnd w:id="106"/>
    </w:p>
    <w:p w:rsidR="006C7F61" w:rsidRPr="005B09B5" w:rsidRDefault="003911CB" w:rsidP="00E529AE">
      <w:pPr>
        <w:pStyle w:val="BlockText"/>
        <w:rPr>
          <w:color w:val="000000"/>
        </w:rPr>
      </w:pPr>
      <w:r>
        <w:rPr>
          <w:color w:val="000000"/>
        </w:rPr>
        <w:t>Standard naming conventions followed</w:t>
      </w:r>
      <w:r w:rsidR="002E25E0">
        <w:rPr>
          <w:color w:val="000000"/>
        </w:rPr>
        <w:t>. No specific rule set in place.</w:t>
      </w:r>
    </w:p>
    <w:p w:rsidR="009044B7" w:rsidRPr="009044B7" w:rsidRDefault="00577CE4" w:rsidP="003C7144">
      <w:pPr>
        <w:pStyle w:val="StyleHeading2ArialSmallcaps"/>
      </w:pPr>
      <w:bookmarkStart w:id="107" w:name="_Toc58154943"/>
      <w:bookmarkStart w:id="108" w:name="_Toc128213408"/>
      <w:commentRangeStart w:id="109"/>
      <w:r w:rsidRPr="00577CE4">
        <w:t>Batch</w:t>
      </w:r>
      <w:bookmarkEnd w:id="107"/>
      <w:bookmarkEnd w:id="108"/>
      <w:commentRangeEnd w:id="109"/>
      <w:r w:rsidR="002A3435">
        <w:rPr>
          <w:rStyle w:val="CommentReference"/>
          <w:b w:val="0"/>
          <w:bCs w:val="0"/>
          <w:smallCaps w:val="0"/>
        </w:rPr>
        <w:commentReference w:id="109"/>
      </w:r>
    </w:p>
    <w:p w:rsidR="0067319E" w:rsidRDefault="00086A6E" w:rsidP="0067319E">
      <w:pPr>
        <w:pStyle w:val="BlockText"/>
        <w:rPr>
          <w:color w:val="000000"/>
        </w:rPr>
      </w:pPr>
      <w:r>
        <w:rPr>
          <w:color w:val="000000"/>
        </w:rPr>
        <w:t>Multi batch jobs run for PAMIR application. (Around 15) Each batch has a batch project in SVN. Major batch includes,</w:t>
      </w:r>
    </w:p>
    <w:p w:rsidR="00086A6E" w:rsidRPr="009A6F9F" w:rsidRDefault="00086A6E" w:rsidP="00086A6E">
      <w:pPr>
        <w:pStyle w:val="BlockText"/>
        <w:numPr>
          <w:ilvl w:val="0"/>
          <w:numId w:val="42"/>
        </w:numPr>
      </w:pPr>
      <w:r>
        <w:rPr>
          <w:color w:val="000000"/>
        </w:rPr>
        <w:t xml:space="preserve">DIAGSFTP – This is the batch job that runs in every 10 seconds interval in production. This </w:t>
      </w:r>
      <w:proofErr w:type="spellStart"/>
      <w:r>
        <w:rPr>
          <w:color w:val="000000"/>
        </w:rPr>
        <w:t>facitlitate</w:t>
      </w:r>
      <w:proofErr w:type="spellEnd"/>
      <w:r>
        <w:rPr>
          <w:color w:val="000000"/>
        </w:rPr>
        <w:t xml:space="preserve"> the file transfer from </w:t>
      </w:r>
      <w:r w:rsidR="00335CC4">
        <w:rPr>
          <w:color w:val="000000"/>
        </w:rPr>
        <w:t>other application to front office and back office of PAMIR.</w:t>
      </w:r>
    </w:p>
    <w:p w:rsidR="009A6F9F" w:rsidRPr="00086A6E" w:rsidRDefault="009A6F9F" w:rsidP="009A6F9F">
      <w:pPr>
        <w:pStyle w:val="BlockText"/>
        <w:ind w:left="720"/>
      </w:pPr>
      <w:r>
        <w:rPr>
          <w:color w:val="000000"/>
        </w:rPr>
        <w:t>The directory for front office and back office is the same.</w:t>
      </w:r>
    </w:p>
    <w:p w:rsidR="00086A6E" w:rsidRPr="00F83008" w:rsidRDefault="00086A6E" w:rsidP="00086A6E">
      <w:pPr>
        <w:pStyle w:val="BlockText"/>
        <w:numPr>
          <w:ilvl w:val="0"/>
          <w:numId w:val="42"/>
        </w:numPr>
      </w:pPr>
      <w:r>
        <w:rPr>
          <w:color w:val="000000"/>
        </w:rPr>
        <w:t xml:space="preserve">INFOQUA – This batch runs daily (once in a day at 2am). This </w:t>
      </w:r>
      <w:r w:rsidR="00254B7D">
        <w:rPr>
          <w:color w:val="000000"/>
        </w:rPr>
        <w:t>batch l</w:t>
      </w:r>
      <w:r>
        <w:rPr>
          <w:color w:val="000000"/>
        </w:rPr>
        <w:t>o</w:t>
      </w:r>
      <w:r w:rsidR="00254B7D">
        <w:rPr>
          <w:color w:val="000000"/>
        </w:rPr>
        <w:t>a</w:t>
      </w:r>
      <w:r>
        <w:rPr>
          <w:color w:val="000000"/>
        </w:rPr>
        <w:t xml:space="preserve">ds all the files from INFOQUA application which are required for PAMIR. If any required file is not </w:t>
      </w:r>
      <w:r w:rsidR="00254B7D">
        <w:rPr>
          <w:color w:val="000000"/>
        </w:rPr>
        <w:t>found, an incident is raised.</w:t>
      </w:r>
    </w:p>
    <w:p w:rsidR="00F83008" w:rsidRPr="00F83008" w:rsidRDefault="00F83008" w:rsidP="00086A6E">
      <w:pPr>
        <w:pStyle w:val="BlockText"/>
        <w:numPr>
          <w:ilvl w:val="0"/>
          <w:numId w:val="42"/>
        </w:numPr>
      </w:pPr>
      <w:r>
        <w:rPr>
          <w:color w:val="000000"/>
        </w:rPr>
        <w:t>PFA for the batch details</w:t>
      </w:r>
    </w:p>
    <w:p w:rsidR="00F83008" w:rsidRPr="0067319E" w:rsidRDefault="00074BB0" w:rsidP="00F83008">
      <w:pPr>
        <w:pStyle w:val="BlockText"/>
        <w:ind w:left="720"/>
      </w:pPr>
      <w:bookmarkStart w:id="110" w:name="_MON_1531922174"/>
      <w:bookmarkEnd w:id="110"/>
      <w:r>
        <w:pict>
          <v:shape id="_x0000_i1027" type="#_x0000_t75" style="width:77.4pt;height:50.4pt">
            <v:imagedata r:id="rId40" o:title=""/>
          </v:shape>
        </w:pict>
      </w:r>
    </w:p>
    <w:p w:rsidR="00577CE4" w:rsidRDefault="00254B7D" w:rsidP="003C7144">
      <w:pPr>
        <w:pStyle w:val="StyleHeading2ArialSmallcaps"/>
      </w:pPr>
      <w:r>
        <w:t>Main Components</w:t>
      </w:r>
    </w:p>
    <w:p w:rsidR="001F5940" w:rsidRDefault="00254B7D" w:rsidP="001F5940">
      <w:pPr>
        <w:pStyle w:val="BlockText"/>
        <w:rPr>
          <w:color w:val="000000"/>
        </w:rPr>
      </w:pPr>
      <w:r>
        <w:rPr>
          <w:color w:val="000000"/>
        </w:rPr>
        <w:t>Major components of PAMIR application includes,</w:t>
      </w:r>
    </w:p>
    <w:p w:rsidR="00254B7D" w:rsidRDefault="00254B7D" w:rsidP="00254B7D">
      <w:pPr>
        <w:pStyle w:val="BlockText"/>
        <w:numPr>
          <w:ilvl w:val="0"/>
          <w:numId w:val="42"/>
        </w:numPr>
      </w:pPr>
      <w:r>
        <w:rPr>
          <w:color w:val="000000"/>
        </w:rPr>
        <w:t xml:space="preserve">FO Module – This contains </w:t>
      </w:r>
      <w:proofErr w:type="spellStart"/>
      <w:r w:rsidRPr="00954EB1">
        <w:t>sosfoEar</w:t>
      </w:r>
      <w:proofErr w:type="spellEnd"/>
      <w:r w:rsidRPr="00954EB1">
        <w:t xml:space="preserve">, </w:t>
      </w:r>
      <w:proofErr w:type="spellStart"/>
      <w:r w:rsidRPr="00954EB1">
        <w:t>sosfoRoot</w:t>
      </w:r>
      <w:proofErr w:type="spellEnd"/>
      <w:r w:rsidRPr="00954EB1">
        <w:t xml:space="preserve">, </w:t>
      </w:r>
      <w:proofErr w:type="spellStart"/>
      <w:r w:rsidRPr="00954EB1">
        <w:t>sosfoWeb</w:t>
      </w:r>
      <w:proofErr w:type="spellEnd"/>
      <w:r w:rsidRPr="00954EB1">
        <w:t xml:space="preserve">, </w:t>
      </w:r>
      <w:proofErr w:type="spellStart"/>
      <w:r w:rsidRPr="00954EB1">
        <w:t>sosfoJava</w:t>
      </w:r>
      <w:proofErr w:type="spellEnd"/>
    </w:p>
    <w:p w:rsidR="00254B7D" w:rsidRPr="00254B7D" w:rsidRDefault="00254B7D" w:rsidP="00254B7D">
      <w:pPr>
        <w:pStyle w:val="BlockText"/>
        <w:numPr>
          <w:ilvl w:val="0"/>
          <w:numId w:val="42"/>
        </w:numPr>
      </w:pPr>
      <w:r>
        <w:rPr>
          <w:color w:val="000000"/>
        </w:rPr>
        <w:t xml:space="preserve">BO module – This contains </w:t>
      </w:r>
      <w:proofErr w:type="spellStart"/>
      <w:r w:rsidRPr="00254B7D">
        <w:rPr>
          <w:color w:val="000000"/>
        </w:rPr>
        <w:t>sosboEar</w:t>
      </w:r>
      <w:proofErr w:type="spellEnd"/>
      <w:r w:rsidRPr="00254B7D">
        <w:rPr>
          <w:color w:val="000000"/>
        </w:rPr>
        <w:t xml:space="preserve">, </w:t>
      </w:r>
      <w:proofErr w:type="spellStart"/>
      <w:r w:rsidRPr="00254B7D">
        <w:rPr>
          <w:color w:val="000000"/>
        </w:rPr>
        <w:t>sosboRoot</w:t>
      </w:r>
      <w:proofErr w:type="spellEnd"/>
      <w:r w:rsidRPr="00254B7D">
        <w:rPr>
          <w:color w:val="000000"/>
        </w:rPr>
        <w:t xml:space="preserve">, </w:t>
      </w:r>
      <w:proofErr w:type="spellStart"/>
      <w:r w:rsidRPr="00254B7D">
        <w:rPr>
          <w:color w:val="000000"/>
        </w:rPr>
        <w:t>sosboWeb</w:t>
      </w:r>
      <w:proofErr w:type="spellEnd"/>
      <w:r w:rsidRPr="00254B7D">
        <w:rPr>
          <w:color w:val="000000"/>
        </w:rPr>
        <w:t xml:space="preserve">, </w:t>
      </w:r>
      <w:proofErr w:type="spellStart"/>
      <w:r w:rsidRPr="00254B7D">
        <w:rPr>
          <w:color w:val="000000"/>
        </w:rPr>
        <w:t>sosboJava</w:t>
      </w:r>
      <w:proofErr w:type="spellEnd"/>
    </w:p>
    <w:p w:rsidR="00254B7D" w:rsidRPr="00254B7D" w:rsidRDefault="00254B7D" w:rsidP="00254B7D">
      <w:pPr>
        <w:pStyle w:val="BlockText"/>
        <w:numPr>
          <w:ilvl w:val="0"/>
          <w:numId w:val="42"/>
        </w:numPr>
      </w:pPr>
      <w:r>
        <w:rPr>
          <w:color w:val="000000"/>
        </w:rPr>
        <w:t xml:space="preserve">Common Module – </w:t>
      </w:r>
      <w:proofErr w:type="spellStart"/>
      <w:r>
        <w:rPr>
          <w:color w:val="000000"/>
        </w:rPr>
        <w:t>sosJava</w:t>
      </w:r>
      <w:proofErr w:type="spellEnd"/>
    </w:p>
    <w:p w:rsidR="00897A2C" w:rsidRPr="00B71F8C" w:rsidRDefault="00254B7D" w:rsidP="00B71F8C">
      <w:pPr>
        <w:pStyle w:val="BlockText"/>
        <w:numPr>
          <w:ilvl w:val="0"/>
          <w:numId w:val="42"/>
        </w:numPr>
      </w:pPr>
      <w:r>
        <w:rPr>
          <w:color w:val="000000"/>
        </w:rPr>
        <w:t xml:space="preserve">Batch Projects </w:t>
      </w:r>
    </w:p>
    <w:p w:rsidR="00B71F8C" w:rsidRPr="001F5940" w:rsidRDefault="00B71F8C" w:rsidP="00B71F8C">
      <w:pPr>
        <w:pStyle w:val="BlockText"/>
        <w:ind w:left="720"/>
      </w:pPr>
    </w:p>
    <w:p w:rsidR="00800C4E" w:rsidRDefault="00800C4E" w:rsidP="0011587E">
      <w:pPr>
        <w:pStyle w:val="Heading1"/>
        <w:numPr>
          <w:ilvl w:val="0"/>
          <w:numId w:val="6"/>
        </w:numPr>
        <w:rPr>
          <w:rFonts w:ascii="Arial" w:hAnsi="Arial" w:cs="Arial"/>
          <w:b/>
          <w:smallCaps/>
          <w:sz w:val="20"/>
        </w:rPr>
      </w:pPr>
      <w:bookmarkStart w:id="111" w:name="_Toc128213411"/>
      <w:r>
        <w:rPr>
          <w:rFonts w:ascii="Arial" w:hAnsi="Arial" w:cs="Arial"/>
          <w:b/>
          <w:smallCaps/>
          <w:sz w:val="20"/>
        </w:rPr>
        <w:t>OPERATIONAL REQUIREMENTS</w:t>
      </w:r>
      <w:bookmarkEnd w:id="111"/>
    </w:p>
    <w:p w:rsidR="00A527AF" w:rsidRDefault="00800C4E" w:rsidP="003C7144">
      <w:pPr>
        <w:pStyle w:val="StyleHeading2ArialSmallcaps"/>
      </w:pPr>
      <w:bookmarkStart w:id="112" w:name="_Toc128213412"/>
      <w:r>
        <w:t>Application Administration</w:t>
      </w:r>
      <w:bookmarkEnd w:id="112"/>
    </w:p>
    <w:p w:rsidR="001F5940" w:rsidRPr="0097754D" w:rsidRDefault="00254B7D" w:rsidP="0097754D">
      <w:pPr>
        <w:pStyle w:val="BlockText"/>
        <w:rPr>
          <w:color w:val="000000"/>
        </w:rPr>
      </w:pPr>
      <w:r>
        <w:rPr>
          <w:color w:val="000000"/>
        </w:rPr>
        <w:t>The Pilot monitors and administers the PAMIR application</w:t>
      </w:r>
      <w:r w:rsidR="001F5940" w:rsidRPr="00EF0937">
        <w:rPr>
          <w:color w:val="000000"/>
        </w:rPr>
        <w:t>.</w:t>
      </w:r>
    </w:p>
    <w:p w:rsidR="00C7449A" w:rsidRDefault="00C7449A" w:rsidP="0011587E">
      <w:pPr>
        <w:ind w:left="720"/>
        <w:rPr>
          <w:color w:val="0000FF"/>
        </w:rPr>
      </w:pPr>
    </w:p>
    <w:p w:rsidR="00A527AF" w:rsidRDefault="00800C4E" w:rsidP="003C7144">
      <w:pPr>
        <w:pStyle w:val="StyleHeading2ArialSmallcaps"/>
      </w:pPr>
      <w:bookmarkStart w:id="113" w:name="_Toc128213413"/>
      <w:r>
        <w:t>DR Process &amp; documentation</w:t>
      </w:r>
      <w:bookmarkStart w:id="114" w:name="_Toc128213414"/>
      <w:bookmarkEnd w:id="113"/>
    </w:p>
    <w:p w:rsidR="00F37518" w:rsidRDefault="00254B7D" w:rsidP="000E5B76">
      <w:pPr>
        <w:pStyle w:val="BlockText"/>
        <w:rPr>
          <w:color w:val="000000"/>
        </w:rPr>
      </w:pPr>
      <w:r>
        <w:rPr>
          <w:color w:val="000000"/>
        </w:rPr>
        <w:lastRenderedPageBreak/>
        <w:t>In case if a build fails in production, the previous build is deployed. No other disaster recovery plan in place. No document provided.</w:t>
      </w:r>
    </w:p>
    <w:p w:rsidR="00160CA1" w:rsidRDefault="00160CA1" w:rsidP="000E5B76">
      <w:pPr>
        <w:pStyle w:val="BlockText"/>
        <w:rPr>
          <w:color w:val="000000"/>
        </w:rPr>
      </w:pPr>
    </w:p>
    <w:p w:rsidR="00160CA1" w:rsidRPr="000E5B76" w:rsidRDefault="00160CA1" w:rsidP="000E5B76">
      <w:pPr>
        <w:pStyle w:val="BlockText"/>
        <w:rPr>
          <w:color w:val="000000"/>
        </w:rPr>
      </w:pPr>
    </w:p>
    <w:p w:rsidR="00A527AF" w:rsidRPr="00EB3002" w:rsidRDefault="00A527AF" w:rsidP="00A527AF">
      <w:pPr>
        <w:ind w:left="360"/>
        <w:rPr>
          <w:color w:val="000000"/>
        </w:rPr>
      </w:pPr>
    </w:p>
    <w:p w:rsidR="00800C4E" w:rsidRDefault="00800C4E" w:rsidP="003C7144">
      <w:pPr>
        <w:pStyle w:val="StyleHeading2ArialSmallcaps"/>
      </w:pPr>
      <w:commentRangeStart w:id="115"/>
      <w:r>
        <w:t>Daily, Weekly, Monthly, Quarterly, Monthly Checks/Activities</w:t>
      </w:r>
      <w:bookmarkEnd w:id="114"/>
    </w:p>
    <w:p w:rsidR="00254B7D" w:rsidRDefault="00254B7D" w:rsidP="00254B7D">
      <w:pPr>
        <w:pStyle w:val="BlockText"/>
        <w:ind w:left="792"/>
        <w:rPr>
          <w:color w:val="000000"/>
        </w:rPr>
      </w:pPr>
      <w:r>
        <w:rPr>
          <w:color w:val="000000"/>
        </w:rPr>
        <w:t>No checks to be performed by developer/collaborator. The Pilot/INDUS team facilitates these activities.</w:t>
      </w:r>
    </w:p>
    <w:p w:rsidR="00AE13BD" w:rsidRDefault="00AE13BD" w:rsidP="00254B7D">
      <w:pPr>
        <w:pStyle w:val="BlockText"/>
        <w:ind w:left="792"/>
        <w:rPr>
          <w:color w:val="000000"/>
        </w:rPr>
      </w:pPr>
      <w:r>
        <w:rPr>
          <w:color w:val="000000"/>
        </w:rPr>
        <w:t xml:space="preserve">When any of the </w:t>
      </w:r>
      <w:proofErr w:type="gramStart"/>
      <w:r>
        <w:rPr>
          <w:color w:val="000000"/>
        </w:rPr>
        <w:t>batch</w:t>
      </w:r>
      <w:proofErr w:type="gramEnd"/>
      <w:r>
        <w:rPr>
          <w:color w:val="000000"/>
        </w:rPr>
        <w:t xml:space="preserve"> fails, there is a tool that monitors the application batches and raises an SDI incident for it. </w:t>
      </w:r>
    </w:p>
    <w:p w:rsidR="00AE13BD" w:rsidRPr="00DE1763" w:rsidRDefault="00AE13BD" w:rsidP="00254B7D">
      <w:pPr>
        <w:pStyle w:val="BlockText"/>
        <w:ind w:left="792"/>
        <w:rPr>
          <w:color w:val="000000"/>
        </w:rPr>
      </w:pPr>
      <w:r>
        <w:rPr>
          <w:color w:val="000000"/>
        </w:rPr>
        <w:t>The tool information was not mentioned by the SME.</w:t>
      </w:r>
    </w:p>
    <w:commentRangeEnd w:id="115"/>
    <w:p w:rsidR="00370AC8" w:rsidRPr="000E5B76" w:rsidRDefault="002A3435" w:rsidP="00DF02C5">
      <w:pPr>
        <w:pStyle w:val="BlockText"/>
        <w:ind w:left="360"/>
        <w:rPr>
          <w:color w:val="000000"/>
        </w:rPr>
      </w:pPr>
      <w:r>
        <w:rPr>
          <w:rStyle w:val="CommentReference"/>
        </w:rPr>
        <w:commentReference w:id="115"/>
      </w:r>
      <w:r w:rsidR="00DD68A9" w:rsidRPr="00DE1763">
        <w:rPr>
          <w:color w:val="000000"/>
        </w:rPr>
        <w:t>.</w:t>
      </w:r>
    </w:p>
    <w:p w:rsidR="00DE2753" w:rsidRDefault="00577CE4" w:rsidP="003C7144">
      <w:pPr>
        <w:pStyle w:val="StyleHeading2ArialSmallcaps"/>
      </w:pPr>
      <w:bookmarkStart w:id="116" w:name="_Toc128213415"/>
      <w:r>
        <w:t>On Demand/Request</w:t>
      </w:r>
      <w:bookmarkEnd w:id="116"/>
    </w:p>
    <w:p w:rsidR="00F04AF0" w:rsidRPr="00F04AF0" w:rsidRDefault="00DE2753" w:rsidP="00DE2753">
      <w:pPr>
        <w:pStyle w:val="BlockText"/>
        <w:ind w:left="360"/>
      </w:pPr>
      <w:r>
        <w:rPr>
          <w:color w:val="000000"/>
        </w:rPr>
        <w:t xml:space="preserve">                   </w:t>
      </w:r>
      <w:r w:rsidRPr="00EF0937">
        <w:rPr>
          <w:color w:val="000000"/>
        </w:rPr>
        <w:t>No specific point discussed about it.</w:t>
      </w:r>
      <w:bookmarkStart w:id="117" w:name="_Toc128213416"/>
    </w:p>
    <w:p w:rsidR="00800C4E" w:rsidRDefault="00800C4E" w:rsidP="003C7144">
      <w:pPr>
        <w:pStyle w:val="StyleHeading2ArialSmallcaps"/>
      </w:pPr>
      <w:r>
        <w:t>Backup Information</w:t>
      </w:r>
      <w:bookmarkEnd w:id="117"/>
    </w:p>
    <w:p w:rsidR="00DE2753" w:rsidRPr="00DE2753" w:rsidRDefault="00254B7D" w:rsidP="00DE2753">
      <w:pPr>
        <w:pStyle w:val="BlockText"/>
      </w:pPr>
      <w:r>
        <w:t>No specific backup plan in place. If a build fails, the previous version is restored</w:t>
      </w:r>
      <w:r w:rsidR="00DE2753" w:rsidRPr="00DE2753">
        <w:t>.</w:t>
      </w:r>
    </w:p>
    <w:p w:rsidR="00800C4E" w:rsidRDefault="00800C4E" w:rsidP="0011587E">
      <w:pPr>
        <w:pStyle w:val="Heading1"/>
        <w:numPr>
          <w:ilvl w:val="0"/>
          <w:numId w:val="6"/>
        </w:numPr>
        <w:rPr>
          <w:rFonts w:ascii="Arial" w:hAnsi="Arial" w:cs="Arial"/>
          <w:b/>
          <w:smallCaps/>
          <w:sz w:val="20"/>
        </w:rPr>
      </w:pPr>
      <w:bookmarkStart w:id="118" w:name="_Toc128213417"/>
      <w:r>
        <w:rPr>
          <w:rFonts w:ascii="Arial" w:hAnsi="Arial" w:cs="Arial"/>
          <w:b/>
          <w:smallCaps/>
          <w:sz w:val="20"/>
        </w:rPr>
        <w:t>PROCESS RELATED</w:t>
      </w:r>
      <w:bookmarkEnd w:id="118"/>
    </w:p>
    <w:p w:rsidR="00800C4E" w:rsidRDefault="00800C4E" w:rsidP="003C7144">
      <w:pPr>
        <w:pStyle w:val="StyleHeading2ArialSmallcaps"/>
      </w:pPr>
      <w:bookmarkStart w:id="119" w:name="_Toc128213418"/>
      <w:r>
        <w:t>Change Control</w:t>
      </w:r>
      <w:bookmarkEnd w:id="119"/>
    </w:p>
    <w:p w:rsidR="00DE2753" w:rsidRDefault="00254B7D" w:rsidP="00DE2753">
      <w:pPr>
        <w:pStyle w:val="BlockText"/>
      </w:pPr>
      <w:r>
        <w:t>For Evolutions/enhancements - The code release version for enhancements/evolutions are provided by Pilot</w:t>
      </w:r>
    </w:p>
    <w:p w:rsidR="00367AD4" w:rsidRDefault="00367AD4" w:rsidP="00DE2753">
      <w:pPr>
        <w:pStyle w:val="BlockText"/>
      </w:pPr>
      <w:r>
        <w:t>For defect fixes (</w:t>
      </w:r>
      <w:proofErr w:type="spellStart"/>
      <w:r>
        <w:t>changements</w:t>
      </w:r>
      <w:proofErr w:type="spellEnd"/>
      <w:r>
        <w:t>) – The code fix is merged into the code stream which release date matches with the date provided by Pilot.</w:t>
      </w:r>
    </w:p>
    <w:p w:rsidR="00367AD4" w:rsidRDefault="00367AD4" w:rsidP="00DE2753">
      <w:pPr>
        <w:pStyle w:val="BlockText"/>
      </w:pPr>
    </w:p>
    <w:p w:rsidR="00367AD4" w:rsidRDefault="00367AD4" w:rsidP="00DE2753">
      <w:pPr>
        <w:pStyle w:val="BlockText"/>
      </w:pPr>
      <w:r>
        <w:t>SVN is used for code management.</w:t>
      </w:r>
    </w:p>
    <w:p w:rsidR="00367AD4" w:rsidRPr="00DE2753" w:rsidRDefault="003751A6" w:rsidP="00367AD4">
      <w:pPr>
        <w:pStyle w:val="BlockText"/>
        <w:numPr>
          <w:ilvl w:val="0"/>
          <w:numId w:val="42"/>
        </w:numPr>
      </w:pPr>
      <w:hyperlink r:id="rId41" w:history="1">
        <w:r w:rsidR="00367AD4" w:rsidRPr="00367AD4">
          <w:rPr>
            <w:rStyle w:val="Hyperlink"/>
          </w:rPr>
          <w:t>http://svn.informatique.inetpsa.com/svn/sos00/Etudes/trunk</w:t>
        </w:r>
      </w:hyperlink>
    </w:p>
    <w:p w:rsidR="00800C4E" w:rsidRPr="00DE2753" w:rsidRDefault="00546849">
      <w:pPr>
        <w:rPr>
          <w:color w:val="000000"/>
        </w:rPr>
      </w:pPr>
      <w:r>
        <w:rPr>
          <w:color w:val="000000"/>
        </w:rPr>
        <w:t xml:space="preserve">        </w:t>
      </w:r>
      <w:r w:rsidR="00DE2753">
        <w:rPr>
          <w:color w:val="000000"/>
        </w:rPr>
        <w:t xml:space="preserve">  </w:t>
      </w:r>
    </w:p>
    <w:p w:rsidR="00800C4E" w:rsidRDefault="00800C4E" w:rsidP="003C7144">
      <w:pPr>
        <w:pStyle w:val="StyleHeading2ArialSmallcaps"/>
      </w:pPr>
      <w:bookmarkStart w:id="120" w:name="_Toc128213419"/>
      <w:r>
        <w:t>Problem Management</w:t>
      </w:r>
      <w:bookmarkEnd w:id="120"/>
    </w:p>
    <w:p w:rsidR="00B65797" w:rsidRDefault="00367AD4" w:rsidP="00367AD4">
      <w:pPr>
        <w:pStyle w:val="BlockText"/>
        <w:numPr>
          <w:ilvl w:val="0"/>
          <w:numId w:val="42"/>
        </w:numPr>
      </w:pPr>
      <w:r>
        <w:t>The VCO operations are handled in below manner</w:t>
      </w:r>
    </w:p>
    <w:p w:rsidR="00367AD4" w:rsidRDefault="00367AD4" w:rsidP="004F16CA">
      <w:pPr>
        <w:pStyle w:val="BlockText"/>
        <w:numPr>
          <w:ilvl w:val="0"/>
          <w:numId w:val="42"/>
        </w:numPr>
      </w:pPr>
      <w:r>
        <w:t xml:space="preserve">Incidents – In case of a severe impact issue like, server failure, application initialization failure, batch start problem, an Incident is raised on SDI and assigned to collaborator (developer) for analysis. If its batch problem, correct the same, and then ask INDUS to rerun the batch. The Incident for PAMIR is required to be resolved and services restored within 1 hr. All the stakeholders, INDUS, Pilot, </w:t>
      </w:r>
      <w:proofErr w:type="gramStart"/>
      <w:r>
        <w:t>Collaborator</w:t>
      </w:r>
      <w:proofErr w:type="gramEnd"/>
      <w:r>
        <w:t xml:space="preserve"> work jointly to resolve the incident.</w:t>
      </w:r>
    </w:p>
    <w:p w:rsidR="004F16CA" w:rsidRPr="004F16CA" w:rsidRDefault="004F16CA" w:rsidP="004F16CA">
      <w:pPr>
        <w:autoSpaceDE w:val="0"/>
        <w:autoSpaceDN w:val="0"/>
        <w:rPr>
          <w:rFonts w:ascii="Segoe UI" w:hAnsi="Segoe UI" w:cs="Segoe UI"/>
          <w:color w:val="000000"/>
        </w:rPr>
      </w:pPr>
    </w:p>
    <w:tbl>
      <w:tblPr>
        <w:tblW w:w="4819"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2898"/>
        <w:gridCol w:w="900"/>
        <w:gridCol w:w="2584"/>
        <w:gridCol w:w="1440"/>
        <w:gridCol w:w="1754"/>
      </w:tblGrid>
      <w:tr w:rsidR="00861DCE" w:rsidTr="00BD7596">
        <w:trPr>
          <w:trHeight w:val="300"/>
        </w:trPr>
        <w:tc>
          <w:tcPr>
            <w:tcW w:w="1513" w:type="pct"/>
            <w:noWrap/>
            <w:tcMar>
              <w:top w:w="0" w:type="dxa"/>
              <w:left w:w="108" w:type="dxa"/>
              <w:bottom w:w="0" w:type="dxa"/>
              <w:right w:w="108" w:type="dxa"/>
            </w:tcMar>
            <w:vAlign w:val="bottom"/>
            <w:hideMark/>
          </w:tcPr>
          <w:p w:rsidR="00861DCE" w:rsidRDefault="00861DCE" w:rsidP="00C17F47">
            <w:pPr>
              <w:rPr>
                <w:b/>
                <w:bCs/>
                <w:color w:val="000000"/>
              </w:rPr>
            </w:pPr>
            <w:r>
              <w:rPr>
                <w:b/>
                <w:bCs/>
                <w:color w:val="000000"/>
              </w:rPr>
              <w:t xml:space="preserve">Page Title </w:t>
            </w:r>
          </w:p>
        </w:tc>
        <w:tc>
          <w:tcPr>
            <w:tcW w:w="470" w:type="pct"/>
            <w:noWrap/>
            <w:tcMar>
              <w:top w:w="0" w:type="dxa"/>
              <w:left w:w="108" w:type="dxa"/>
              <w:bottom w:w="0" w:type="dxa"/>
              <w:right w:w="108" w:type="dxa"/>
            </w:tcMar>
            <w:vAlign w:val="bottom"/>
            <w:hideMark/>
          </w:tcPr>
          <w:p w:rsidR="00861DCE" w:rsidRDefault="00861DCE" w:rsidP="00C17F47">
            <w:pPr>
              <w:rPr>
                <w:b/>
                <w:bCs/>
                <w:color w:val="000000"/>
              </w:rPr>
            </w:pPr>
            <w:r>
              <w:rPr>
                <w:b/>
                <w:bCs/>
                <w:color w:val="000000"/>
              </w:rPr>
              <w:t>Application</w:t>
            </w:r>
          </w:p>
        </w:tc>
        <w:tc>
          <w:tcPr>
            <w:tcW w:w="1349" w:type="pct"/>
            <w:noWrap/>
            <w:tcMar>
              <w:top w:w="0" w:type="dxa"/>
              <w:left w:w="108" w:type="dxa"/>
              <w:bottom w:w="0" w:type="dxa"/>
              <w:right w:w="108" w:type="dxa"/>
            </w:tcMar>
            <w:vAlign w:val="bottom"/>
            <w:hideMark/>
          </w:tcPr>
          <w:p w:rsidR="00861DCE" w:rsidRDefault="00861DCE" w:rsidP="00C17F47">
            <w:pPr>
              <w:rPr>
                <w:b/>
                <w:bCs/>
                <w:color w:val="000000"/>
              </w:rPr>
            </w:pPr>
            <w:r>
              <w:rPr>
                <w:b/>
                <w:bCs/>
                <w:color w:val="000000"/>
              </w:rPr>
              <w:t xml:space="preserve">Problem summary </w:t>
            </w:r>
          </w:p>
        </w:tc>
        <w:tc>
          <w:tcPr>
            <w:tcW w:w="752" w:type="pct"/>
            <w:noWrap/>
            <w:tcMar>
              <w:top w:w="0" w:type="dxa"/>
              <w:left w:w="108" w:type="dxa"/>
              <w:bottom w:w="0" w:type="dxa"/>
              <w:right w:w="108" w:type="dxa"/>
            </w:tcMar>
            <w:vAlign w:val="bottom"/>
            <w:hideMark/>
          </w:tcPr>
          <w:p w:rsidR="00861DCE" w:rsidRDefault="00861DCE" w:rsidP="00C17F47">
            <w:pPr>
              <w:rPr>
                <w:b/>
                <w:bCs/>
                <w:color w:val="000000"/>
              </w:rPr>
            </w:pPr>
            <w:r>
              <w:rPr>
                <w:b/>
                <w:bCs/>
                <w:color w:val="000000"/>
              </w:rPr>
              <w:t>Solution</w:t>
            </w:r>
          </w:p>
        </w:tc>
        <w:tc>
          <w:tcPr>
            <w:tcW w:w="916" w:type="pct"/>
            <w:noWrap/>
            <w:tcMar>
              <w:top w:w="0" w:type="dxa"/>
              <w:left w:w="108" w:type="dxa"/>
              <w:bottom w:w="0" w:type="dxa"/>
              <w:right w:w="108" w:type="dxa"/>
            </w:tcMar>
            <w:vAlign w:val="bottom"/>
            <w:hideMark/>
          </w:tcPr>
          <w:p w:rsidR="00861DCE" w:rsidRDefault="00861DCE" w:rsidP="00C17F47">
            <w:pPr>
              <w:rPr>
                <w:b/>
                <w:bCs/>
                <w:color w:val="000000"/>
              </w:rPr>
            </w:pPr>
            <w:r>
              <w:rPr>
                <w:b/>
                <w:bCs/>
                <w:color w:val="000000"/>
              </w:rPr>
              <w:t>Related Artifacts</w:t>
            </w:r>
          </w:p>
        </w:tc>
      </w:tr>
      <w:tr w:rsidR="00861DCE" w:rsidTr="00BD7596">
        <w:trPr>
          <w:trHeight w:val="300"/>
        </w:trPr>
        <w:tc>
          <w:tcPr>
            <w:tcW w:w="1513" w:type="pct"/>
            <w:noWrap/>
            <w:tcMar>
              <w:top w:w="0" w:type="dxa"/>
              <w:left w:w="108" w:type="dxa"/>
              <w:bottom w:w="0" w:type="dxa"/>
              <w:right w:w="108" w:type="dxa"/>
            </w:tcMar>
            <w:vAlign w:val="bottom"/>
            <w:hideMark/>
          </w:tcPr>
          <w:p w:rsidR="00861DCE" w:rsidRDefault="00861DCE" w:rsidP="00C17F47">
            <w:pPr>
              <w:rPr>
                <w:color w:val="000000"/>
              </w:rPr>
            </w:pPr>
            <w:r>
              <w:rPr>
                <w:color w:val="000000"/>
              </w:rPr>
              <w:t>File transfer issue(Batch incident)</w:t>
            </w:r>
          </w:p>
        </w:tc>
        <w:tc>
          <w:tcPr>
            <w:tcW w:w="470" w:type="pct"/>
            <w:noWrap/>
            <w:tcMar>
              <w:top w:w="0" w:type="dxa"/>
              <w:left w:w="108" w:type="dxa"/>
              <w:bottom w:w="0" w:type="dxa"/>
              <w:right w:w="108" w:type="dxa"/>
            </w:tcMar>
            <w:vAlign w:val="bottom"/>
            <w:hideMark/>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hideMark/>
          </w:tcPr>
          <w:p w:rsidR="00861DCE" w:rsidRDefault="00861DCE" w:rsidP="00C17F47">
            <w:pPr>
              <w:rPr>
                <w:color w:val="000000"/>
              </w:rPr>
            </w:pPr>
            <w:r>
              <w:rPr>
                <w:color w:val="000000"/>
              </w:rPr>
              <w:t xml:space="preserve">A batch is run to transfer the file but failed because the file was not present in the specified </w:t>
            </w:r>
            <w:proofErr w:type="gramStart"/>
            <w:r>
              <w:rPr>
                <w:color w:val="000000"/>
              </w:rPr>
              <w:t>folder(</w:t>
            </w:r>
            <w:proofErr w:type="gramEnd"/>
            <w:r>
              <w:rPr>
                <w:color w:val="000000"/>
              </w:rPr>
              <w:t>most of them are resolved). It is a repetitive incident</w:t>
            </w:r>
          </w:p>
        </w:tc>
        <w:tc>
          <w:tcPr>
            <w:tcW w:w="752" w:type="pct"/>
            <w:noWrap/>
            <w:tcMar>
              <w:top w:w="0" w:type="dxa"/>
              <w:left w:w="108" w:type="dxa"/>
              <w:bottom w:w="0" w:type="dxa"/>
              <w:right w:w="108" w:type="dxa"/>
            </w:tcMar>
            <w:vAlign w:val="bottom"/>
            <w:hideMark/>
          </w:tcPr>
          <w:p w:rsidR="00861DCE" w:rsidRDefault="00861DCE" w:rsidP="00C17F47">
            <w:pPr>
              <w:rPr>
                <w:color w:val="000000"/>
              </w:rPr>
            </w:pPr>
            <w:r>
              <w:rPr>
                <w:color w:val="000000"/>
              </w:rPr>
              <w:t>Ask for the file from the concerned competency cell (</w:t>
            </w:r>
            <w:proofErr w:type="spellStart"/>
            <w:r>
              <w:rPr>
                <w:color w:val="000000"/>
              </w:rPr>
              <w:t>eg</w:t>
            </w:r>
            <w:proofErr w:type="spellEnd"/>
            <w:r>
              <w:rPr>
                <w:color w:val="000000"/>
              </w:rPr>
              <w:t xml:space="preserve"> </w:t>
            </w:r>
            <w:proofErr w:type="spellStart"/>
            <w:r>
              <w:rPr>
                <w:color w:val="000000"/>
              </w:rPr>
              <w:t>Infoqua</w:t>
            </w:r>
            <w:proofErr w:type="spellEnd"/>
            <w:r>
              <w:rPr>
                <w:color w:val="000000"/>
              </w:rPr>
              <w:t xml:space="preserve"> or </w:t>
            </w:r>
            <w:proofErr w:type="spellStart"/>
            <w:r>
              <w:rPr>
                <w:color w:val="000000"/>
              </w:rPr>
              <w:t>diagsftp</w:t>
            </w:r>
            <w:proofErr w:type="spellEnd"/>
            <w:r>
              <w:rPr>
                <w:color w:val="000000"/>
              </w:rPr>
              <w:t xml:space="preserve">) and place it under the proper </w:t>
            </w:r>
            <w:r>
              <w:rPr>
                <w:color w:val="000000"/>
              </w:rPr>
              <w:lastRenderedPageBreak/>
              <w:t xml:space="preserve">folder structure using </w:t>
            </w:r>
            <w:proofErr w:type="spellStart"/>
            <w:r>
              <w:rPr>
                <w:color w:val="000000"/>
              </w:rPr>
              <w:t>FileZilla</w:t>
            </w:r>
            <w:proofErr w:type="spellEnd"/>
            <w:r>
              <w:rPr>
                <w:color w:val="000000"/>
              </w:rPr>
              <w:t xml:space="preserve"> </w:t>
            </w:r>
          </w:p>
        </w:tc>
        <w:tc>
          <w:tcPr>
            <w:tcW w:w="916" w:type="pct"/>
            <w:noWrap/>
            <w:tcMar>
              <w:top w:w="0" w:type="dxa"/>
              <w:left w:w="108" w:type="dxa"/>
              <w:bottom w:w="0" w:type="dxa"/>
              <w:right w:w="108" w:type="dxa"/>
            </w:tcMar>
            <w:vAlign w:val="bottom"/>
            <w:hideMark/>
          </w:tcPr>
          <w:p w:rsidR="00861DCE" w:rsidRDefault="00861DCE" w:rsidP="00C17F47">
            <w:pPr>
              <w:rPr>
                <w:color w:val="000000"/>
              </w:rPr>
            </w:pPr>
            <w:r>
              <w:rPr>
                <w:color w:val="000000"/>
              </w:rPr>
              <w:lastRenderedPageBreak/>
              <w:t>INCI06898111</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lastRenderedPageBreak/>
              <w:t>Server down</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1 out of 4 servers is down. It is in WAIT state</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Could not find the solution to it. But it not because of Out</w:t>
            </w:r>
            <w:r w:rsidR="00BD7596">
              <w:rPr>
                <w:color w:val="000000"/>
              </w:rPr>
              <w:t xml:space="preserve"> </w:t>
            </w:r>
            <w:r>
              <w:rPr>
                <w:color w:val="000000"/>
              </w:rPr>
              <w:t>of memory issue or web services.</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INCI06829918</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File missing</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File was missing I the specified folder so could not get transferred to its destination when the batch was run</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Ask for the file from the concerned people and add it in the folder </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INCI06802013</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Memory issue</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Memory issue</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Indus has to resolve this issue</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INCI06880115 and INCI06860695</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Could not start the application – CHINA</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Could not start the application due to internet connection or internal connection issue. Not our issue</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Configure internal connection</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INCI06845269</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Session process issue</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Regarding the session process. Not related to PAMIR application. Related to some other application.</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Transfer the incident to Pilot and he will assign it to the concerned department.</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INCI06833638</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Server is not working</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Out of 4 servers 1 is not working and so it is in WAIT state</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Still in WAIT state</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INCI06829893 and INCI06829918</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File missing from </w:t>
            </w:r>
            <w:proofErr w:type="spellStart"/>
            <w:r>
              <w:rPr>
                <w:color w:val="000000"/>
              </w:rPr>
              <w:t>infoqua</w:t>
            </w:r>
            <w:proofErr w:type="spellEnd"/>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File is missing in the specified directory so could not transfer it to the destination folder.</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Get the file from </w:t>
            </w:r>
            <w:proofErr w:type="spellStart"/>
            <w:r>
              <w:rPr>
                <w:color w:val="000000"/>
              </w:rPr>
              <w:t>Infoqua</w:t>
            </w:r>
            <w:proofErr w:type="spellEnd"/>
            <w:r>
              <w:rPr>
                <w:color w:val="000000"/>
              </w:rPr>
              <w:t xml:space="preserve"> and add it to the specified folder.</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INCI06778584 and INCI06784820</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Server issue</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1 server was not working. </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Could not find the exact area of failure from the log file and so just found the machine name and restarted the server. </w:t>
            </w:r>
          </w:p>
          <w:p w:rsidR="00861DCE" w:rsidRDefault="00861DCE" w:rsidP="00C17F47">
            <w:pPr>
              <w:rPr>
                <w:color w:val="000000"/>
              </w:rPr>
            </w:pPr>
            <w:r>
              <w:rPr>
                <w:color w:val="000000"/>
              </w:rPr>
              <w:t>Anything related to server has to be solved by Indus and if he fails then it should come to us.</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INCI06777339 and INCI06777267</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lastRenderedPageBreak/>
              <w:t>Database connection issue</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Incident was logged in by the automatic Monitoring tool. The issue was regarding the database connection issue with the user.</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Restart/</w:t>
            </w:r>
            <w:proofErr w:type="spellStart"/>
            <w:r>
              <w:rPr>
                <w:color w:val="000000"/>
              </w:rPr>
              <w:t>Relaunch</w:t>
            </w:r>
            <w:proofErr w:type="spellEnd"/>
            <w:r>
              <w:rPr>
                <w:color w:val="000000"/>
              </w:rPr>
              <w:t xml:space="preserve"> the database server.</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INCI06731564</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PAMIR access failure through DEPILE application</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User was not able to access PAMIR through DEPILE application. DEPILE has 2 folders – 1 for NEWAGIR and other for PAMIR</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Transferred it to the DEPILE team</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INCI06717101</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User could not access PAMIR application</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User could not access PAMIR application due to incorrect internal configuration</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Correct the internal configuration</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INCI06667483</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Could not upload file</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User could not upload the file because flash builder was not present in the browser.</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Add Adobe flash builder </w:t>
            </w:r>
            <w:proofErr w:type="spellStart"/>
            <w:r>
              <w:rPr>
                <w:color w:val="000000"/>
              </w:rPr>
              <w:t>plugin</w:t>
            </w:r>
            <w:proofErr w:type="spellEnd"/>
            <w:r>
              <w:rPr>
                <w:color w:val="000000"/>
              </w:rPr>
              <w:t xml:space="preserve"> in the application</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INCI06656324</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Could not send file</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Default="00861DCE" w:rsidP="00C17F47">
            <w:pPr>
              <w:rPr>
                <w:color w:val="000000"/>
              </w:rPr>
            </w:pPr>
            <w:r>
              <w:rPr>
                <w:color w:val="000000"/>
              </w:rPr>
              <w:t xml:space="preserve">Pamir could not send file because the session was not running &amp; was in pause mode </w:t>
            </w:r>
          </w:p>
        </w:tc>
        <w:tc>
          <w:tcPr>
            <w:tcW w:w="752" w:type="pct"/>
            <w:noWrap/>
            <w:tcMar>
              <w:top w:w="0" w:type="dxa"/>
              <w:left w:w="108" w:type="dxa"/>
              <w:bottom w:w="0" w:type="dxa"/>
              <w:right w:w="108" w:type="dxa"/>
            </w:tcMar>
            <w:vAlign w:val="bottom"/>
          </w:tcPr>
          <w:p w:rsidR="00861DCE" w:rsidRDefault="00861DCE" w:rsidP="00C17F47">
            <w:pPr>
              <w:rPr>
                <w:color w:val="000000"/>
              </w:rPr>
            </w:pPr>
            <w:r>
              <w:rPr>
                <w:color w:val="000000"/>
              </w:rPr>
              <w:t>All the sessions and services were restarted automatically. Indus is responsible for starting or stopping the session or service.</w:t>
            </w:r>
          </w:p>
        </w:tc>
        <w:tc>
          <w:tcPr>
            <w:tcW w:w="916" w:type="pct"/>
            <w:noWrap/>
            <w:tcMar>
              <w:top w:w="0" w:type="dxa"/>
              <w:left w:w="108" w:type="dxa"/>
              <w:bottom w:w="0" w:type="dxa"/>
              <w:right w:w="108" w:type="dxa"/>
            </w:tcMar>
            <w:vAlign w:val="bottom"/>
          </w:tcPr>
          <w:p w:rsidR="00861DCE" w:rsidRDefault="00861DCE" w:rsidP="00C17F47">
            <w:pPr>
              <w:rPr>
                <w:color w:val="000000"/>
              </w:rPr>
            </w:pPr>
            <w:r>
              <w:rPr>
                <w:color w:val="000000"/>
              </w:rPr>
              <w:t>INCI06669358</w:t>
            </w:r>
          </w:p>
        </w:tc>
      </w:tr>
      <w:tr w:rsidR="00861DCE" w:rsidTr="00BD7596">
        <w:trPr>
          <w:trHeight w:val="300"/>
        </w:trPr>
        <w:tc>
          <w:tcPr>
            <w:tcW w:w="1513" w:type="pct"/>
            <w:noWrap/>
            <w:tcMar>
              <w:top w:w="0" w:type="dxa"/>
              <w:left w:w="108" w:type="dxa"/>
              <w:bottom w:w="0" w:type="dxa"/>
              <w:right w:w="108" w:type="dxa"/>
            </w:tcMar>
            <w:vAlign w:val="bottom"/>
          </w:tcPr>
          <w:p w:rsidR="00861DCE" w:rsidRDefault="00861DCE" w:rsidP="00C17F47">
            <w:pPr>
              <w:rPr>
                <w:color w:val="000000"/>
              </w:rPr>
            </w:pPr>
            <w:r>
              <w:rPr>
                <w:color w:val="000000"/>
              </w:rPr>
              <w:t>Could not view the PDF file in IE 11 but was visible in IE 9</w:t>
            </w:r>
          </w:p>
        </w:tc>
        <w:tc>
          <w:tcPr>
            <w:tcW w:w="470" w:type="pct"/>
            <w:noWrap/>
            <w:tcMar>
              <w:top w:w="0" w:type="dxa"/>
              <w:left w:w="108" w:type="dxa"/>
              <w:bottom w:w="0" w:type="dxa"/>
              <w:right w:w="108" w:type="dxa"/>
            </w:tcMar>
            <w:vAlign w:val="bottom"/>
          </w:tcPr>
          <w:p w:rsidR="00861DCE" w:rsidRDefault="00861DCE" w:rsidP="00C17F47">
            <w:pPr>
              <w:rPr>
                <w:rFonts w:asciiTheme="minorHAnsi" w:eastAsiaTheme="minorEastAsia" w:hAnsiTheme="minorHAnsi" w:cstheme="minorBidi"/>
              </w:rPr>
            </w:pPr>
            <w:r>
              <w:rPr>
                <w:rFonts w:asciiTheme="minorHAnsi" w:eastAsiaTheme="minorEastAsia" w:hAnsiTheme="minorHAnsi" w:cstheme="minorBidi"/>
              </w:rPr>
              <w:t>PAMIR</w:t>
            </w:r>
          </w:p>
        </w:tc>
        <w:tc>
          <w:tcPr>
            <w:tcW w:w="1349" w:type="pct"/>
            <w:noWrap/>
            <w:tcMar>
              <w:top w:w="0" w:type="dxa"/>
              <w:left w:w="108" w:type="dxa"/>
              <w:bottom w:w="0" w:type="dxa"/>
              <w:right w:w="108" w:type="dxa"/>
            </w:tcMar>
            <w:vAlign w:val="bottom"/>
          </w:tcPr>
          <w:p w:rsidR="00861DCE" w:rsidRPr="00427A2F" w:rsidRDefault="00861DCE" w:rsidP="00861DCE">
            <w:pPr>
              <w:autoSpaceDE w:val="0"/>
              <w:autoSpaceDN w:val="0"/>
              <w:rPr>
                <w:rFonts w:cs="Arial"/>
                <w:spacing w:val="0"/>
              </w:rPr>
            </w:pPr>
            <w:r w:rsidRPr="00427A2F">
              <w:rPr>
                <w:rFonts w:cs="Arial"/>
                <w:color w:val="000000"/>
                <w:spacing w:val="0"/>
              </w:rPr>
              <w:t>PDF file was not getting correctly displayed in IE11 however it works fine in IE9</w:t>
            </w:r>
          </w:p>
          <w:p w:rsidR="00861DCE" w:rsidRDefault="00861DCE" w:rsidP="00C17F47">
            <w:pPr>
              <w:rPr>
                <w:color w:val="000000"/>
              </w:rPr>
            </w:pPr>
          </w:p>
        </w:tc>
        <w:tc>
          <w:tcPr>
            <w:tcW w:w="752" w:type="pct"/>
            <w:noWrap/>
            <w:tcMar>
              <w:top w:w="0" w:type="dxa"/>
              <w:left w:w="108" w:type="dxa"/>
              <w:bottom w:w="0" w:type="dxa"/>
              <w:right w:w="108" w:type="dxa"/>
            </w:tcMar>
            <w:vAlign w:val="bottom"/>
          </w:tcPr>
          <w:p w:rsidR="00861DCE" w:rsidRPr="00427A2F" w:rsidRDefault="00861DCE" w:rsidP="00861DCE">
            <w:pPr>
              <w:autoSpaceDE w:val="0"/>
              <w:autoSpaceDN w:val="0"/>
              <w:rPr>
                <w:rFonts w:cs="Arial"/>
                <w:spacing w:val="0"/>
              </w:rPr>
            </w:pPr>
            <w:r w:rsidRPr="00427A2F">
              <w:rPr>
                <w:rFonts w:cs="Arial"/>
                <w:spacing w:val="0"/>
                <w:szCs w:val="24"/>
              </w:rPr>
              <w:t>Some MSIE certificate was missing in IE11 and was present in IE9. MSDN (Microsoft developer network) was used to get the MSIE certificate for IE11</w:t>
            </w:r>
          </w:p>
          <w:p w:rsidR="00861DCE" w:rsidRDefault="00861DCE" w:rsidP="00C17F47">
            <w:pPr>
              <w:rPr>
                <w:color w:val="000000"/>
              </w:rPr>
            </w:pPr>
          </w:p>
        </w:tc>
        <w:tc>
          <w:tcPr>
            <w:tcW w:w="916" w:type="pct"/>
            <w:noWrap/>
            <w:tcMar>
              <w:top w:w="0" w:type="dxa"/>
              <w:left w:w="108" w:type="dxa"/>
              <w:bottom w:w="0" w:type="dxa"/>
              <w:right w:w="108" w:type="dxa"/>
            </w:tcMar>
            <w:vAlign w:val="bottom"/>
          </w:tcPr>
          <w:p w:rsidR="00861DCE" w:rsidRDefault="00861DCE" w:rsidP="00C17F47">
            <w:pPr>
              <w:rPr>
                <w:color w:val="000000"/>
              </w:rPr>
            </w:pPr>
            <w:r w:rsidRPr="00300BDC">
              <w:t>INCI06656549</w:t>
            </w:r>
          </w:p>
        </w:tc>
      </w:tr>
    </w:tbl>
    <w:p w:rsidR="004F16CA" w:rsidRDefault="004F16CA" w:rsidP="004F16CA">
      <w:pPr>
        <w:pStyle w:val="BlockText"/>
        <w:ind w:left="2160"/>
      </w:pPr>
    </w:p>
    <w:p w:rsidR="00367AD4" w:rsidRDefault="00367AD4" w:rsidP="00367AD4">
      <w:pPr>
        <w:pStyle w:val="BlockText"/>
        <w:numPr>
          <w:ilvl w:val="1"/>
          <w:numId w:val="42"/>
        </w:numPr>
      </w:pPr>
      <w:r>
        <w:t xml:space="preserve">Anomaly – For bugs in application which are not critical as incidents, an anomaly is raised in JIRA and assigned to collaborator (developer). The collaborator identifies the code fix for the issue, creates a </w:t>
      </w:r>
      <w:proofErr w:type="spellStart"/>
      <w:r>
        <w:t>changement</w:t>
      </w:r>
      <w:proofErr w:type="spellEnd"/>
      <w:r>
        <w:t xml:space="preserve"> and delivers the code in development </w:t>
      </w:r>
      <w:r w:rsidR="001440EA">
        <w:t>and tests the same. If successful the build is tested in pre-prod by the Pilot, and on confirmation by Pilot the build is delivered to Production.</w:t>
      </w:r>
    </w:p>
    <w:p w:rsidR="001440EA" w:rsidRPr="00B65797" w:rsidRDefault="001440EA" w:rsidP="00367AD4">
      <w:pPr>
        <w:pStyle w:val="BlockText"/>
        <w:numPr>
          <w:ilvl w:val="1"/>
          <w:numId w:val="42"/>
        </w:numPr>
      </w:pPr>
      <w:r>
        <w:t xml:space="preserve">Assistance – An assistance request is created on JIRA is any help is needed from the developer. </w:t>
      </w:r>
    </w:p>
    <w:p w:rsidR="00546849" w:rsidRPr="00EB3002" w:rsidRDefault="00546849" w:rsidP="00546849">
      <w:pPr>
        <w:ind w:left="360"/>
        <w:rPr>
          <w:color w:val="000000"/>
        </w:rPr>
      </w:pPr>
      <w:bookmarkStart w:id="121" w:name="_Toc128213420"/>
    </w:p>
    <w:p w:rsidR="00800C4E" w:rsidRDefault="00800C4E" w:rsidP="003C7144">
      <w:pPr>
        <w:pStyle w:val="StyleHeading2ArialSmallcaps"/>
      </w:pPr>
      <w:r>
        <w:t>Release Management</w:t>
      </w:r>
      <w:bookmarkEnd w:id="121"/>
    </w:p>
    <w:p w:rsidR="00546849" w:rsidRPr="00BB6E3C" w:rsidRDefault="001440EA" w:rsidP="00BB6E3C">
      <w:pPr>
        <w:pStyle w:val="BlockText"/>
      </w:pPr>
      <w:bookmarkStart w:id="122" w:name="_Toc128213421"/>
      <w:r>
        <w:lastRenderedPageBreak/>
        <w:t xml:space="preserve">No specific release notes maintained. Pilot decides the release date as well as the code version naming for the particular </w:t>
      </w:r>
      <w:proofErr w:type="spellStart"/>
      <w:r>
        <w:t>changement</w:t>
      </w:r>
      <w:proofErr w:type="spellEnd"/>
      <w:r>
        <w:t xml:space="preserve"> release.</w:t>
      </w:r>
    </w:p>
    <w:p w:rsidR="00546849" w:rsidRPr="00EB3002" w:rsidRDefault="00546849" w:rsidP="00546849">
      <w:pPr>
        <w:ind w:left="360"/>
        <w:rPr>
          <w:color w:val="000000"/>
        </w:rPr>
      </w:pPr>
    </w:p>
    <w:p w:rsidR="006B6A9F" w:rsidRDefault="00800C4E" w:rsidP="003C7144">
      <w:pPr>
        <w:pStyle w:val="StyleHeading2ArialSmallcaps"/>
      </w:pPr>
      <w:r>
        <w:t>Size/Complexity/Criticality</w:t>
      </w:r>
      <w:bookmarkEnd w:id="122"/>
    </w:p>
    <w:p w:rsidR="00B65797" w:rsidRPr="00B65797" w:rsidRDefault="00B65797" w:rsidP="00B65797">
      <w:pPr>
        <w:pStyle w:val="BlockText"/>
      </w:pPr>
      <w:r w:rsidRPr="00B65797">
        <w:t>No specific point discussed about it.</w:t>
      </w:r>
    </w:p>
    <w:p w:rsidR="00546849" w:rsidRPr="00EB3002" w:rsidRDefault="00546849" w:rsidP="00546849">
      <w:pPr>
        <w:ind w:left="360"/>
        <w:rPr>
          <w:color w:val="000000"/>
        </w:rPr>
      </w:pPr>
      <w:bookmarkStart w:id="123" w:name="_Toc128213422"/>
    </w:p>
    <w:p w:rsidR="00800C4E" w:rsidRDefault="00800C4E" w:rsidP="003C7144">
      <w:pPr>
        <w:pStyle w:val="StyleHeading2ArialSmallcaps"/>
      </w:pPr>
      <w:r>
        <w:t>Coding Standards</w:t>
      </w:r>
      <w:bookmarkEnd w:id="123"/>
    </w:p>
    <w:p w:rsidR="00B65797" w:rsidRDefault="001440EA" w:rsidP="00B65797">
      <w:pPr>
        <w:pStyle w:val="BlockText"/>
      </w:pPr>
      <w:r>
        <w:t xml:space="preserve">Only PSA </w:t>
      </w:r>
      <w:proofErr w:type="spellStart"/>
      <w:r>
        <w:t>checkstyle</w:t>
      </w:r>
      <w:proofErr w:type="spellEnd"/>
      <w:r>
        <w:t xml:space="preserve"> followed. Existing code has many violations</w:t>
      </w:r>
    </w:p>
    <w:p w:rsidR="00DD0D26" w:rsidRDefault="00DD0D26" w:rsidP="003C7144">
      <w:pPr>
        <w:pStyle w:val="StyleHeading2ArialSmallcaps"/>
      </w:pPr>
      <w:r>
        <w:t>Metrics</w:t>
      </w:r>
    </w:p>
    <w:p w:rsidR="00DD0D26" w:rsidRPr="001440EA" w:rsidRDefault="00DD0D26" w:rsidP="00DD0D26">
      <w:pPr>
        <w:pStyle w:val="BlockText"/>
        <w:numPr>
          <w:ilvl w:val="0"/>
          <w:numId w:val="42"/>
        </w:numPr>
      </w:pPr>
      <w:r w:rsidRPr="001440EA">
        <w:t>Code coverage</w:t>
      </w:r>
      <w:r w:rsidR="001440EA">
        <w:t xml:space="preserve"> – Not Applicable as </w:t>
      </w:r>
      <w:proofErr w:type="spellStart"/>
      <w:r w:rsidR="001440EA">
        <w:t>Junit</w:t>
      </w:r>
      <w:proofErr w:type="spellEnd"/>
      <w:r w:rsidR="001440EA">
        <w:t xml:space="preserve"> test classes are not written for PAMIR application.</w:t>
      </w:r>
    </w:p>
    <w:p w:rsidR="00DD3416" w:rsidRDefault="00DD3416" w:rsidP="00E725EE">
      <w:pPr>
        <w:rPr>
          <w:color w:val="000000"/>
        </w:rPr>
      </w:pPr>
      <w:bookmarkStart w:id="124" w:name="_Toc128213423"/>
    </w:p>
    <w:p w:rsidR="003650A8" w:rsidRDefault="003650A8" w:rsidP="00E725EE">
      <w:pPr>
        <w:rPr>
          <w:color w:val="000000"/>
        </w:rPr>
      </w:pPr>
    </w:p>
    <w:p w:rsidR="003650A8" w:rsidRPr="00EB3002" w:rsidRDefault="003650A8" w:rsidP="00E725EE">
      <w:pPr>
        <w:rPr>
          <w:color w:val="000000"/>
        </w:rPr>
      </w:pPr>
    </w:p>
    <w:p w:rsidR="00800C4E" w:rsidRDefault="00800C4E" w:rsidP="0011587E">
      <w:pPr>
        <w:pStyle w:val="Heading1"/>
        <w:numPr>
          <w:ilvl w:val="0"/>
          <w:numId w:val="6"/>
        </w:numPr>
        <w:rPr>
          <w:rFonts w:ascii="Arial" w:hAnsi="Arial" w:cs="Arial"/>
          <w:b/>
          <w:smallCaps/>
          <w:sz w:val="20"/>
        </w:rPr>
      </w:pPr>
      <w:r>
        <w:rPr>
          <w:rFonts w:ascii="Arial" w:hAnsi="Arial" w:cs="Arial"/>
          <w:b/>
          <w:smallCaps/>
          <w:sz w:val="20"/>
        </w:rPr>
        <w:t>CONTACT INFORMATION</w:t>
      </w:r>
      <w:bookmarkEnd w:id="124"/>
    </w:p>
    <w:p w:rsidR="00C97889" w:rsidRDefault="00800C4E" w:rsidP="003C7144">
      <w:pPr>
        <w:pStyle w:val="StyleHeading2ArialSmallcaps"/>
      </w:pPr>
      <w:bookmarkStart w:id="125" w:name="_Toc128213424"/>
      <w:r>
        <w:t>Business Contact</w:t>
      </w:r>
      <w:bookmarkStart w:id="126" w:name="_Toc128213425"/>
      <w:bookmarkEnd w:id="125"/>
      <w:r w:rsidR="00C97889">
        <w:t>s</w:t>
      </w:r>
    </w:p>
    <w:p w:rsidR="001440EA" w:rsidRDefault="001440EA" w:rsidP="001440EA">
      <w:pPr>
        <w:pStyle w:val="BlockText"/>
        <w:ind w:left="2160"/>
      </w:pPr>
      <w:r>
        <w:t xml:space="preserve">(Functional SME) </w:t>
      </w:r>
      <w:proofErr w:type="gramStart"/>
      <w:r>
        <w:t>PFA :</w:t>
      </w:r>
      <w:proofErr w:type="gramEnd"/>
      <w:r>
        <w:t xml:space="preserve"> Pascal CHARTON</w:t>
      </w:r>
    </w:p>
    <w:p w:rsidR="001440EA" w:rsidRPr="001440EA" w:rsidRDefault="001440EA" w:rsidP="001440EA">
      <w:pPr>
        <w:pStyle w:val="BlockText"/>
        <w:ind w:left="2160"/>
      </w:pPr>
      <w:r>
        <w:t xml:space="preserve">(Pilot) </w:t>
      </w:r>
      <w:proofErr w:type="gramStart"/>
      <w:r>
        <w:t>CPI :</w:t>
      </w:r>
      <w:proofErr w:type="gramEnd"/>
      <w:r>
        <w:t xml:space="preserve"> </w:t>
      </w:r>
      <w:proofErr w:type="spellStart"/>
      <w:r>
        <w:t>Jérôme</w:t>
      </w:r>
      <w:proofErr w:type="spellEnd"/>
      <w:r>
        <w:t xml:space="preserve"> GOLIAS</w:t>
      </w:r>
    </w:p>
    <w:p w:rsidR="00800C4E" w:rsidRDefault="00800C4E" w:rsidP="003C7144">
      <w:pPr>
        <w:pStyle w:val="StyleHeading2ArialSmallcaps"/>
      </w:pPr>
      <w:r>
        <w:t xml:space="preserve">Support </w:t>
      </w:r>
      <w:smartTag w:uri="urn:schemas-microsoft-com:office:smarttags" w:element="stockticker">
        <w:r>
          <w:t>Team</w:t>
        </w:r>
      </w:smartTag>
      <w:r>
        <w:t xml:space="preserve"> Contacts</w:t>
      </w:r>
      <w:bookmarkEnd w:id="126"/>
    </w:p>
    <w:p w:rsidR="00C97889" w:rsidRPr="00C97889" w:rsidRDefault="00C97889" w:rsidP="00C97889">
      <w:pPr>
        <w:pStyle w:val="BlockText"/>
      </w:pPr>
      <w:r w:rsidRPr="00C97889">
        <w:t>No specific point discussed about it.</w:t>
      </w:r>
    </w:p>
    <w:p w:rsidR="00546849" w:rsidRPr="00EB3002" w:rsidRDefault="00546849" w:rsidP="00546849">
      <w:pPr>
        <w:ind w:left="360"/>
        <w:rPr>
          <w:color w:val="000000"/>
        </w:rPr>
      </w:pPr>
      <w:bookmarkStart w:id="127" w:name="_Toc58154965"/>
      <w:bookmarkStart w:id="128" w:name="_Toc128213426"/>
    </w:p>
    <w:p w:rsidR="00FF34A9" w:rsidRDefault="00FF34A9" w:rsidP="003C7144">
      <w:pPr>
        <w:pStyle w:val="StyleHeading2ArialSmallcaps"/>
      </w:pPr>
      <w:r w:rsidRPr="00FF34A9">
        <w:t>Third Parties Contact Information</w:t>
      </w:r>
      <w:bookmarkEnd w:id="127"/>
      <w:bookmarkEnd w:id="128"/>
    </w:p>
    <w:p w:rsidR="00C97889" w:rsidRPr="00C97889" w:rsidRDefault="00C97889" w:rsidP="00C97889">
      <w:pPr>
        <w:pStyle w:val="BlockText"/>
      </w:pPr>
      <w:r w:rsidRPr="00C97889">
        <w:t>No specific point discussed about it.</w:t>
      </w:r>
    </w:p>
    <w:p w:rsidR="00FF34A9" w:rsidRDefault="00FF34A9" w:rsidP="003C7144">
      <w:pPr>
        <w:pStyle w:val="StyleHeading2ArialSmallcaps"/>
      </w:pPr>
      <w:bookmarkStart w:id="129" w:name="_Toc58154966"/>
      <w:bookmarkStart w:id="130" w:name="_Toc128213427"/>
      <w:r w:rsidRPr="00FF34A9">
        <w:t>Client Support</w:t>
      </w:r>
      <w:bookmarkEnd w:id="129"/>
      <w:bookmarkEnd w:id="130"/>
    </w:p>
    <w:p w:rsidR="00C97889" w:rsidRDefault="00C97889" w:rsidP="00C97889">
      <w:pPr>
        <w:pStyle w:val="BlockText"/>
      </w:pPr>
      <w:r w:rsidRPr="00C97889">
        <w:t>No specific point discussed about it.</w:t>
      </w:r>
    </w:p>
    <w:p w:rsidR="00C97889" w:rsidRPr="00C97889" w:rsidRDefault="00C97889" w:rsidP="000A6F75">
      <w:pPr>
        <w:pStyle w:val="BlockText"/>
        <w:ind w:left="0"/>
      </w:pPr>
    </w:p>
    <w:p w:rsidR="00FF34A9" w:rsidRDefault="00FF34A9" w:rsidP="003C7144">
      <w:pPr>
        <w:pStyle w:val="StyleHeading2ArialSmallcaps"/>
      </w:pPr>
      <w:bookmarkStart w:id="131" w:name="_Toc58154967"/>
      <w:bookmarkStart w:id="132" w:name="_Toc128213428"/>
      <w:r w:rsidRPr="00FF34A9">
        <w:t>Infrastructure (Server/Network)</w:t>
      </w:r>
      <w:bookmarkEnd w:id="131"/>
      <w:bookmarkEnd w:id="132"/>
    </w:p>
    <w:p w:rsidR="004D187A" w:rsidRPr="00C97889" w:rsidRDefault="00C97889" w:rsidP="00F014DB">
      <w:pPr>
        <w:pStyle w:val="BlockText"/>
      </w:pPr>
      <w:r w:rsidRPr="00C97889">
        <w:t>No specific point discussed about it.</w:t>
      </w:r>
    </w:p>
    <w:p w:rsidR="00465F36" w:rsidRDefault="00FF34A9" w:rsidP="003C7144">
      <w:pPr>
        <w:pStyle w:val="StyleHeading2ArialSmallcaps"/>
      </w:pPr>
      <w:bookmarkStart w:id="133" w:name="_Toc58154968"/>
      <w:bookmarkStart w:id="134" w:name="_Toc128213429"/>
      <w:r w:rsidRPr="00FF34A9">
        <w:t>DBAs</w:t>
      </w:r>
      <w:bookmarkEnd w:id="133"/>
      <w:bookmarkEnd w:id="134"/>
    </w:p>
    <w:p w:rsidR="00C97889" w:rsidRDefault="00C97889" w:rsidP="00C97889">
      <w:pPr>
        <w:pStyle w:val="BlockText"/>
      </w:pPr>
      <w:r w:rsidRPr="00C97889">
        <w:t>No specific point discussed about it.</w:t>
      </w:r>
    </w:p>
    <w:p w:rsidR="00B50B35" w:rsidRPr="00C97889" w:rsidRDefault="00B50B35" w:rsidP="00C97889">
      <w:pPr>
        <w:pStyle w:val="BlockText"/>
      </w:pPr>
    </w:p>
    <w:p w:rsidR="00800C4E" w:rsidRDefault="00FF34A9" w:rsidP="003C7144">
      <w:pPr>
        <w:pStyle w:val="StyleHeading2ArialSmallcaps"/>
      </w:pPr>
      <w:bookmarkStart w:id="135" w:name="_Toc58154969"/>
      <w:bookmarkStart w:id="136" w:name="_Toc128213430"/>
      <w:r w:rsidRPr="00FF34A9">
        <w:t>Other  contact</w:t>
      </w:r>
      <w:bookmarkEnd w:id="135"/>
      <w:bookmarkEnd w:id="136"/>
    </w:p>
    <w:p w:rsidR="009D4DD8" w:rsidRDefault="00C97889" w:rsidP="00EB6867">
      <w:pPr>
        <w:pStyle w:val="BlockText"/>
        <w:rPr>
          <w:ins w:id="137" w:author="joyadav" w:date="2016-08-05T14:42:00Z"/>
        </w:rPr>
      </w:pPr>
      <w:r w:rsidRPr="00C97889">
        <w:t>No specific point discussed about it.</w:t>
      </w:r>
    </w:p>
    <w:p w:rsidR="00C24430" w:rsidRPr="00C97889" w:rsidRDefault="00C24430" w:rsidP="00EB6867">
      <w:pPr>
        <w:pStyle w:val="BlockText"/>
      </w:pPr>
    </w:p>
    <w:p w:rsidR="00800C4E" w:rsidRDefault="00800C4E" w:rsidP="0011587E">
      <w:pPr>
        <w:pStyle w:val="Heading1"/>
        <w:numPr>
          <w:ilvl w:val="0"/>
          <w:numId w:val="6"/>
        </w:numPr>
        <w:rPr>
          <w:rFonts w:ascii="Arial" w:hAnsi="Arial" w:cs="Arial"/>
          <w:b/>
          <w:smallCaps/>
          <w:sz w:val="20"/>
        </w:rPr>
      </w:pPr>
      <w:bookmarkStart w:id="138" w:name="_Toc128213431"/>
      <w:r>
        <w:rPr>
          <w:rFonts w:ascii="Arial" w:hAnsi="Arial" w:cs="Arial"/>
          <w:b/>
          <w:smallCaps/>
          <w:sz w:val="20"/>
        </w:rPr>
        <w:t>PROBLEM REPORTING</w:t>
      </w:r>
      <w:bookmarkEnd w:id="138"/>
    </w:p>
    <w:p w:rsidR="00800C4E" w:rsidRDefault="00800C4E" w:rsidP="003C7144">
      <w:pPr>
        <w:pStyle w:val="StyleHeading2ArialSmallcaps"/>
      </w:pPr>
      <w:bookmarkStart w:id="139" w:name="_Toc128213432"/>
      <w:r>
        <w:t>Helpdesk details</w:t>
      </w:r>
      <w:bookmarkEnd w:id="139"/>
    </w:p>
    <w:p w:rsidR="009412DA" w:rsidRDefault="00C97889" w:rsidP="00C97889">
      <w:pPr>
        <w:pStyle w:val="BlockText"/>
      </w:pPr>
      <w:r w:rsidRPr="00C97889">
        <w:t>No sp</w:t>
      </w:r>
      <w:bookmarkStart w:id="140" w:name="_Toc128213433"/>
      <w:r>
        <w:t>ecific point discussed about it</w:t>
      </w:r>
    </w:p>
    <w:p w:rsidR="009412DA" w:rsidRDefault="009412DA" w:rsidP="00C97889">
      <w:pPr>
        <w:pStyle w:val="BlockText"/>
      </w:pPr>
    </w:p>
    <w:p w:rsidR="00AC3476" w:rsidRPr="00C97889" w:rsidRDefault="00AC3476" w:rsidP="00C97889">
      <w:pPr>
        <w:pStyle w:val="BlockText"/>
      </w:pPr>
      <w:r>
        <w:rPr>
          <w:color w:val="000000"/>
        </w:rPr>
        <w:t xml:space="preserve"> </w:t>
      </w:r>
    </w:p>
    <w:p w:rsidR="008D4706" w:rsidRDefault="008D4706" w:rsidP="00AC3476">
      <w:pPr>
        <w:ind w:left="360"/>
        <w:rPr>
          <w:color w:val="000000"/>
        </w:rPr>
      </w:pPr>
    </w:p>
    <w:p w:rsidR="00F014DB" w:rsidRPr="00EB3002" w:rsidRDefault="00F014DB" w:rsidP="00AC3476">
      <w:pPr>
        <w:ind w:left="360"/>
        <w:rPr>
          <w:color w:val="000000"/>
        </w:rPr>
      </w:pPr>
    </w:p>
    <w:p w:rsidR="00800C4E" w:rsidRDefault="00800C4E" w:rsidP="003C7144">
      <w:pPr>
        <w:pStyle w:val="StyleHeading2ArialSmallcaps"/>
      </w:pPr>
      <w:r>
        <w:lastRenderedPageBreak/>
        <w:t>Vendor Details</w:t>
      </w:r>
      <w:bookmarkEnd w:id="140"/>
    </w:p>
    <w:p w:rsidR="00C97889" w:rsidRPr="00C97889" w:rsidRDefault="00C97889" w:rsidP="00C97889">
      <w:pPr>
        <w:pStyle w:val="BlockText"/>
      </w:pPr>
      <w:r w:rsidRPr="00C97889">
        <w:t>No specific point discussed about it.</w:t>
      </w:r>
    </w:p>
    <w:p w:rsidR="00AC3476" w:rsidRPr="00EB3002" w:rsidRDefault="00AC3476" w:rsidP="00AC3476">
      <w:pPr>
        <w:ind w:left="360"/>
        <w:rPr>
          <w:color w:val="000000"/>
        </w:rPr>
      </w:pPr>
      <w:bookmarkStart w:id="141" w:name="_Toc128213434"/>
      <w:r>
        <w:rPr>
          <w:color w:val="000000"/>
        </w:rPr>
        <w:t xml:space="preserve">       </w:t>
      </w:r>
    </w:p>
    <w:p w:rsidR="00800C4E" w:rsidRDefault="00800C4E" w:rsidP="0011587E">
      <w:pPr>
        <w:pStyle w:val="Heading1"/>
        <w:numPr>
          <w:ilvl w:val="0"/>
          <w:numId w:val="6"/>
        </w:numPr>
        <w:rPr>
          <w:rFonts w:ascii="Arial" w:hAnsi="Arial" w:cs="Arial"/>
          <w:b/>
          <w:smallCaps/>
          <w:sz w:val="20"/>
        </w:rPr>
      </w:pPr>
      <w:r>
        <w:rPr>
          <w:rFonts w:ascii="Arial" w:hAnsi="Arial" w:cs="Arial"/>
          <w:b/>
          <w:smallCaps/>
          <w:sz w:val="20"/>
        </w:rPr>
        <w:t>APPLICATION HISTORY</w:t>
      </w:r>
      <w:bookmarkEnd w:id="141"/>
    </w:p>
    <w:p w:rsidR="00800C4E" w:rsidRDefault="00800C4E" w:rsidP="003C7144">
      <w:pPr>
        <w:pStyle w:val="StyleHeading2ArialSmallcaps"/>
      </w:pPr>
      <w:bookmarkStart w:id="142" w:name="_Toc128213435"/>
      <w:r>
        <w:t>Typical Problems</w:t>
      </w:r>
      <w:bookmarkEnd w:id="142"/>
    </w:p>
    <w:p w:rsidR="00C97889" w:rsidRDefault="00974FF7" w:rsidP="00C97889">
      <w:pPr>
        <w:pStyle w:val="BlockText"/>
      </w:pPr>
      <w:r>
        <w:t>Typical Problem includes,</w:t>
      </w:r>
    </w:p>
    <w:p w:rsidR="00974FF7" w:rsidRDefault="00974FF7" w:rsidP="00974FF7">
      <w:pPr>
        <w:pStyle w:val="BlockText"/>
        <w:numPr>
          <w:ilvl w:val="0"/>
          <w:numId w:val="42"/>
        </w:numPr>
      </w:pPr>
      <w:r>
        <w:t>Display issues of attachments</w:t>
      </w:r>
    </w:p>
    <w:p w:rsidR="00974FF7" w:rsidRDefault="00974FF7" w:rsidP="00974FF7">
      <w:pPr>
        <w:pStyle w:val="BlockText"/>
        <w:numPr>
          <w:ilvl w:val="0"/>
          <w:numId w:val="42"/>
        </w:numPr>
      </w:pPr>
      <w:r>
        <w:t>Insufficient space: attachments</w:t>
      </w:r>
    </w:p>
    <w:p w:rsidR="00974FF7" w:rsidRPr="00C97889" w:rsidRDefault="00974FF7" w:rsidP="00974FF7">
      <w:pPr>
        <w:pStyle w:val="BlockText"/>
        <w:numPr>
          <w:ilvl w:val="0"/>
          <w:numId w:val="42"/>
        </w:numPr>
      </w:pPr>
      <w:r>
        <w:t>Batch in error: File (exceeded time)</w:t>
      </w:r>
    </w:p>
    <w:p w:rsidR="00AC3476" w:rsidRDefault="00AC3476" w:rsidP="00AC3476">
      <w:pPr>
        <w:ind w:left="360"/>
        <w:rPr>
          <w:color w:val="000000"/>
        </w:rPr>
      </w:pPr>
      <w:bookmarkStart w:id="143" w:name="_Toc128213436"/>
      <w:r>
        <w:rPr>
          <w:color w:val="000000"/>
        </w:rPr>
        <w:t xml:space="preserve">       </w:t>
      </w:r>
    </w:p>
    <w:p w:rsidR="00AC3476" w:rsidRPr="00EB3002" w:rsidRDefault="00AC3476" w:rsidP="00AC3476">
      <w:pPr>
        <w:ind w:left="360"/>
        <w:rPr>
          <w:color w:val="000000"/>
        </w:rPr>
      </w:pPr>
    </w:p>
    <w:p w:rsidR="00800C4E" w:rsidRDefault="00800C4E" w:rsidP="003C7144">
      <w:pPr>
        <w:pStyle w:val="StyleHeading2ArialSmallcaps"/>
      </w:pPr>
      <w:r>
        <w:t>Tips &amp; Tricks</w:t>
      </w:r>
      <w:bookmarkEnd w:id="143"/>
    </w:p>
    <w:p w:rsidR="00C97889" w:rsidRPr="00C97889" w:rsidRDefault="00C97889" w:rsidP="00C97889">
      <w:pPr>
        <w:pStyle w:val="BlockText"/>
      </w:pPr>
      <w:r w:rsidRPr="00C97889">
        <w:t>No specific point discussed about it.</w:t>
      </w:r>
    </w:p>
    <w:p w:rsidR="00AC3476" w:rsidRDefault="00AC3476" w:rsidP="00AC3476">
      <w:pPr>
        <w:rPr>
          <w:color w:val="000000"/>
        </w:rPr>
      </w:pPr>
      <w:bookmarkStart w:id="144" w:name="_Toc128213437"/>
      <w:r>
        <w:rPr>
          <w:color w:val="000000"/>
        </w:rPr>
        <w:t xml:space="preserve">             </w:t>
      </w:r>
    </w:p>
    <w:p w:rsidR="00AC3476" w:rsidRPr="00EB3002" w:rsidRDefault="00AC3476" w:rsidP="00AC3476">
      <w:pPr>
        <w:rPr>
          <w:color w:val="000000"/>
        </w:rPr>
      </w:pPr>
    </w:p>
    <w:p w:rsidR="00800C4E" w:rsidRDefault="00800C4E" w:rsidP="003C7144">
      <w:pPr>
        <w:pStyle w:val="StyleHeading2ArialSmallcaps"/>
      </w:pPr>
      <w:r>
        <w:t>Application Release History</w:t>
      </w:r>
      <w:bookmarkEnd w:id="144"/>
    </w:p>
    <w:p w:rsidR="00AC3476" w:rsidRDefault="00042CDF" w:rsidP="00042CDF">
      <w:pPr>
        <w:ind w:left="792"/>
        <w:rPr>
          <w:color w:val="000000"/>
        </w:rPr>
      </w:pPr>
      <w:r>
        <w:rPr>
          <w:color w:val="000000"/>
        </w:rPr>
        <w:t>Current version in PROD: 1.5.23</w:t>
      </w:r>
    </w:p>
    <w:p w:rsidR="00042CDF" w:rsidRPr="00EB3002" w:rsidRDefault="00042CDF" w:rsidP="00042CDF">
      <w:pPr>
        <w:ind w:left="792"/>
        <w:rPr>
          <w:color w:val="000000"/>
        </w:rPr>
      </w:pPr>
      <w:r>
        <w:rPr>
          <w:color w:val="000000"/>
        </w:rPr>
        <w:t>Current version in Dev: 1.6.2</w:t>
      </w:r>
    </w:p>
    <w:p w:rsidR="00800C4E" w:rsidRDefault="00800C4E">
      <w:pPr>
        <w:rPr>
          <w:color w:val="0000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14"/>
        <w:gridCol w:w="1613"/>
        <w:gridCol w:w="1322"/>
        <w:gridCol w:w="1602"/>
        <w:gridCol w:w="1724"/>
        <w:gridCol w:w="1701"/>
      </w:tblGrid>
      <w:tr w:rsidR="00300BDC">
        <w:tc>
          <w:tcPr>
            <w:tcW w:w="1614" w:type="dxa"/>
            <w:shd w:val="clear" w:color="auto" w:fill="E0E0E0"/>
          </w:tcPr>
          <w:p w:rsidR="00800C4E" w:rsidRDefault="00800C4E" w:rsidP="0011587E">
            <w:pPr>
              <w:rPr>
                <w:color w:val="0000FF"/>
              </w:rPr>
            </w:pPr>
            <w:r>
              <w:rPr>
                <w:color w:val="0000FF"/>
              </w:rPr>
              <w:t>Date</w:t>
            </w:r>
          </w:p>
        </w:tc>
        <w:tc>
          <w:tcPr>
            <w:tcW w:w="1613" w:type="dxa"/>
            <w:shd w:val="clear" w:color="auto" w:fill="E0E0E0"/>
          </w:tcPr>
          <w:p w:rsidR="00800C4E" w:rsidRDefault="00800C4E" w:rsidP="0011587E">
            <w:pPr>
              <w:rPr>
                <w:color w:val="0000FF"/>
              </w:rPr>
            </w:pPr>
            <w:r>
              <w:rPr>
                <w:color w:val="0000FF"/>
              </w:rPr>
              <w:t>Version</w:t>
            </w:r>
          </w:p>
        </w:tc>
        <w:tc>
          <w:tcPr>
            <w:tcW w:w="1322" w:type="dxa"/>
            <w:shd w:val="clear" w:color="auto" w:fill="E0E0E0"/>
          </w:tcPr>
          <w:p w:rsidR="00800C4E" w:rsidRDefault="00800C4E" w:rsidP="0011587E">
            <w:pPr>
              <w:rPr>
                <w:color w:val="0000FF"/>
              </w:rPr>
            </w:pPr>
            <w:r>
              <w:rPr>
                <w:color w:val="0000FF"/>
              </w:rPr>
              <w:t>Full/Upgrade</w:t>
            </w:r>
          </w:p>
        </w:tc>
        <w:tc>
          <w:tcPr>
            <w:tcW w:w="1602" w:type="dxa"/>
            <w:shd w:val="clear" w:color="auto" w:fill="E0E0E0"/>
          </w:tcPr>
          <w:p w:rsidR="00800C4E" w:rsidRDefault="00800C4E" w:rsidP="0011587E">
            <w:pPr>
              <w:rPr>
                <w:color w:val="0000FF"/>
              </w:rPr>
            </w:pPr>
            <w:r>
              <w:rPr>
                <w:color w:val="0000FF"/>
              </w:rPr>
              <w:t>Released to Locations</w:t>
            </w:r>
          </w:p>
        </w:tc>
        <w:tc>
          <w:tcPr>
            <w:tcW w:w="1724" w:type="dxa"/>
            <w:shd w:val="clear" w:color="auto" w:fill="E0E0E0"/>
          </w:tcPr>
          <w:p w:rsidR="00800C4E" w:rsidRDefault="00800C4E" w:rsidP="0011587E">
            <w:pPr>
              <w:rPr>
                <w:color w:val="0000FF"/>
              </w:rPr>
            </w:pPr>
            <w:r>
              <w:rPr>
                <w:color w:val="0000FF"/>
              </w:rPr>
              <w:t>Description</w:t>
            </w:r>
          </w:p>
        </w:tc>
        <w:tc>
          <w:tcPr>
            <w:tcW w:w="1701" w:type="dxa"/>
            <w:shd w:val="clear" w:color="auto" w:fill="E0E0E0"/>
          </w:tcPr>
          <w:p w:rsidR="00800C4E" w:rsidRDefault="00800C4E" w:rsidP="0011587E">
            <w:pPr>
              <w:rPr>
                <w:color w:val="0000FF"/>
              </w:rPr>
            </w:pPr>
            <w:r>
              <w:rPr>
                <w:color w:val="0000FF"/>
              </w:rPr>
              <w:t>Release Made By</w:t>
            </w:r>
          </w:p>
        </w:tc>
      </w:tr>
      <w:tr w:rsidR="00300BDC" w:rsidTr="00976ABD">
        <w:trPr>
          <w:trHeight w:val="1664"/>
        </w:trPr>
        <w:tc>
          <w:tcPr>
            <w:tcW w:w="1614" w:type="dxa"/>
          </w:tcPr>
          <w:p w:rsidR="00800C4E" w:rsidRDefault="00800C4E" w:rsidP="0011587E">
            <w:pPr>
              <w:rPr>
                <w:color w:val="0000FF"/>
              </w:rPr>
            </w:pPr>
          </w:p>
        </w:tc>
        <w:tc>
          <w:tcPr>
            <w:tcW w:w="1613" w:type="dxa"/>
          </w:tcPr>
          <w:p w:rsidR="00800C4E" w:rsidRDefault="00800C4E" w:rsidP="0011587E">
            <w:pPr>
              <w:rPr>
                <w:color w:val="0000FF"/>
              </w:rPr>
            </w:pPr>
          </w:p>
        </w:tc>
        <w:tc>
          <w:tcPr>
            <w:tcW w:w="1322" w:type="dxa"/>
          </w:tcPr>
          <w:p w:rsidR="00800C4E" w:rsidRDefault="00800C4E" w:rsidP="0011587E">
            <w:pPr>
              <w:rPr>
                <w:color w:val="0000FF"/>
              </w:rPr>
            </w:pPr>
          </w:p>
        </w:tc>
        <w:tc>
          <w:tcPr>
            <w:tcW w:w="1602" w:type="dxa"/>
          </w:tcPr>
          <w:p w:rsidR="00800C4E" w:rsidRDefault="00800C4E" w:rsidP="0011587E">
            <w:pPr>
              <w:rPr>
                <w:color w:val="0000FF"/>
              </w:rPr>
            </w:pPr>
          </w:p>
        </w:tc>
        <w:tc>
          <w:tcPr>
            <w:tcW w:w="1724" w:type="dxa"/>
          </w:tcPr>
          <w:p w:rsidR="00800C4E" w:rsidRDefault="00800C4E" w:rsidP="0011587E">
            <w:pPr>
              <w:rPr>
                <w:color w:val="0000FF"/>
              </w:rPr>
            </w:pPr>
          </w:p>
        </w:tc>
        <w:tc>
          <w:tcPr>
            <w:tcW w:w="1701" w:type="dxa"/>
          </w:tcPr>
          <w:p w:rsidR="00800C4E" w:rsidRDefault="00800C4E" w:rsidP="0011587E">
            <w:pPr>
              <w:rPr>
                <w:color w:val="0000FF"/>
              </w:rPr>
            </w:pPr>
          </w:p>
        </w:tc>
      </w:tr>
    </w:tbl>
    <w:p w:rsidR="00800C4E" w:rsidRDefault="00800C4E">
      <w:pPr>
        <w:rPr>
          <w:color w:val="0000FF"/>
        </w:rPr>
      </w:pPr>
    </w:p>
    <w:p w:rsidR="00800C4E" w:rsidRPr="00F014DB" w:rsidRDefault="00800C4E" w:rsidP="00F014DB">
      <w:pPr>
        <w:pStyle w:val="Heading1"/>
        <w:numPr>
          <w:ilvl w:val="0"/>
          <w:numId w:val="6"/>
        </w:numPr>
        <w:rPr>
          <w:rFonts w:ascii="Arial" w:hAnsi="Arial" w:cs="Arial"/>
          <w:b/>
          <w:smallCaps/>
          <w:sz w:val="20"/>
        </w:rPr>
      </w:pPr>
      <w:bookmarkStart w:id="145" w:name="_Toc128213438"/>
      <w:r>
        <w:rPr>
          <w:rFonts w:ascii="Arial" w:hAnsi="Arial" w:cs="Arial"/>
          <w:b/>
          <w:smallCaps/>
          <w:sz w:val="20"/>
        </w:rPr>
        <w:t>GLOSSARY</w:t>
      </w:r>
      <w:bookmarkEnd w:id="145"/>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38"/>
        <w:gridCol w:w="7020"/>
      </w:tblGrid>
      <w:tr w:rsidR="00D94E47" w:rsidRPr="00726DCD" w:rsidTr="00D94E47">
        <w:tc>
          <w:tcPr>
            <w:tcW w:w="1638" w:type="dxa"/>
            <w:tcBorders>
              <w:top w:val="single" w:sz="12" w:space="0" w:color="auto"/>
              <w:left w:val="single" w:sz="12" w:space="0" w:color="auto"/>
              <w:bottom w:val="single" w:sz="12" w:space="0" w:color="auto"/>
              <w:right w:val="single" w:sz="6" w:space="0" w:color="auto"/>
            </w:tcBorders>
          </w:tcPr>
          <w:p w:rsidR="00D94E47" w:rsidRPr="00726DCD" w:rsidRDefault="00D94E47" w:rsidP="00D94E47">
            <w:pPr>
              <w:rPr>
                <w:rFonts w:ascii="Constantia" w:hAnsi="Constantia" w:cs="Arial"/>
                <w:b/>
              </w:rPr>
            </w:pPr>
            <w:bookmarkStart w:id="146" w:name="_Toc128213439"/>
            <w:r w:rsidRPr="00726DCD">
              <w:rPr>
                <w:rFonts w:ascii="Constantia" w:hAnsi="Constantia" w:cs="Arial"/>
                <w:b/>
              </w:rPr>
              <w:t>Wording</w:t>
            </w:r>
          </w:p>
        </w:tc>
        <w:tc>
          <w:tcPr>
            <w:tcW w:w="7020" w:type="dxa"/>
            <w:tcBorders>
              <w:top w:val="single" w:sz="12" w:space="0" w:color="auto"/>
              <w:left w:val="single" w:sz="6" w:space="0" w:color="auto"/>
              <w:bottom w:val="single" w:sz="12" w:space="0" w:color="auto"/>
              <w:right w:val="single" w:sz="12" w:space="0" w:color="auto"/>
            </w:tcBorders>
            <w:shd w:val="clear" w:color="auto" w:fill="auto"/>
          </w:tcPr>
          <w:p w:rsidR="00D94E47" w:rsidRPr="00726DCD" w:rsidRDefault="00D94E47" w:rsidP="00D94E47">
            <w:pPr>
              <w:rPr>
                <w:rFonts w:ascii="Constantia" w:hAnsi="Constantia" w:cs="Arial"/>
                <w:b/>
              </w:rPr>
            </w:pPr>
            <w:r w:rsidRPr="00726DCD">
              <w:rPr>
                <w:rFonts w:ascii="Constantia" w:hAnsi="Constantia" w:cs="Arial"/>
                <w:b/>
              </w:rPr>
              <w:t>Definition</w:t>
            </w:r>
          </w:p>
        </w:tc>
      </w:tr>
      <w:tr w:rsidR="00D94E47" w:rsidRPr="00726DCD" w:rsidTr="00D94E47">
        <w:trPr>
          <w:trHeight w:val="369"/>
        </w:trPr>
        <w:tc>
          <w:tcPr>
            <w:tcW w:w="1638" w:type="dxa"/>
            <w:tcBorders>
              <w:top w:val="single" w:sz="12"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DA (T)</w:t>
            </w:r>
          </w:p>
        </w:tc>
        <w:tc>
          <w:tcPr>
            <w:tcW w:w="7020" w:type="dxa"/>
            <w:tcBorders>
              <w:top w:val="single" w:sz="12"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Files of Assistance (Technical)</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proofErr w:type="spellStart"/>
            <w:r w:rsidRPr="00726DCD">
              <w:rPr>
                <w:rFonts w:ascii="Constantia" w:hAnsi="Constantia" w:cs="Arial"/>
              </w:rPr>
              <w:t>Techline</w:t>
            </w:r>
            <w:proofErr w:type="spellEnd"/>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Application of technical assistance of the group</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ODS</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Application of Diagnostic tools</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BRR</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Base reference frame Network</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RU</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Return User</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DOPR</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Distributer Spare part</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CRY</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Report of Intervention</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FAS</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Card-index Alarm Security</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IH</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Incident report</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PR</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 xml:space="preserve">Spare part, a new under-field of the assistance in the </w:t>
            </w:r>
            <w:proofErr w:type="spellStart"/>
            <w:r w:rsidRPr="00726DCD">
              <w:rPr>
                <w:rFonts w:ascii="Constantia" w:hAnsi="Constantia" w:cs="Arial"/>
              </w:rPr>
              <w:t>Techline</w:t>
            </w:r>
            <w:proofErr w:type="spellEnd"/>
            <w:r w:rsidRPr="00726DCD">
              <w:rPr>
                <w:rFonts w:ascii="Constantia" w:hAnsi="Constantia" w:cs="Arial"/>
              </w:rPr>
              <w:t xml:space="preserve"> application</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lastRenderedPageBreak/>
              <w:t>APV</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After sales</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BO</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Back Office</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FO</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Face Office</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RA</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Approved repairer</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CS/SB</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Citroën Service/Service Box:</w:t>
            </w:r>
            <w:r w:rsidRPr="00726DCD">
              <w:rPr>
                <w:rFonts w:ascii="Constantia" w:hAnsi="Constantia"/>
              </w:rPr>
              <w:t xml:space="preserve"> </w:t>
            </w:r>
            <w:r w:rsidRPr="00726DCD">
              <w:rPr>
                <w:rFonts w:ascii="Constantia" w:hAnsi="Constantia" w:cs="Arial"/>
              </w:rPr>
              <w:t xml:space="preserve">two hubs giving access to the functions of </w:t>
            </w:r>
            <w:proofErr w:type="spellStart"/>
            <w:r w:rsidRPr="00726DCD">
              <w:rPr>
                <w:rFonts w:ascii="Constantia" w:hAnsi="Constantia" w:cs="Arial"/>
              </w:rPr>
              <w:t>incidentology</w:t>
            </w:r>
            <w:proofErr w:type="spellEnd"/>
            <w:r w:rsidRPr="00726DCD">
              <w:rPr>
                <w:rFonts w:ascii="Constantia" w:hAnsi="Constantia" w:cs="Arial"/>
              </w:rPr>
              <w:t xml:space="preserve"> and follow-up of the files of assistance.</w:t>
            </w:r>
            <w:r w:rsidRPr="00726DCD">
              <w:rPr>
                <w:rFonts w:ascii="Constantia" w:hAnsi="Constantia"/>
              </w:rPr>
              <w:t xml:space="preserve">  </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CCT</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Control tower</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FIC</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Card-index of Incidental Customer</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The FIT</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Card-index of Incidental Technician</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ALTIS</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Third system used by the control towers.</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CTP</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Technical coordinator Country</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DTR</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Regional Technical direction</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FNR</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Internal supplier</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GAR</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Guarantee</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PDS</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Catch of Service</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HUB</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 xml:space="preserve">The HUB CS/SB in which is carried out FO </w:t>
            </w:r>
            <w:proofErr w:type="spellStart"/>
            <w:r w:rsidRPr="00726DCD">
              <w:rPr>
                <w:rFonts w:ascii="Constantia" w:hAnsi="Constantia" w:cs="Arial"/>
              </w:rPr>
              <w:t>Techline</w:t>
            </w:r>
            <w:proofErr w:type="spellEnd"/>
            <w:r w:rsidRPr="00726DCD">
              <w:rPr>
                <w:rFonts w:ascii="Constantia" w:hAnsi="Constantia" w:cs="Arial"/>
              </w:rPr>
              <w:t xml:space="preserve"> (</w:t>
            </w:r>
            <w:proofErr w:type="spellStart"/>
            <w:r w:rsidRPr="00726DCD">
              <w:rPr>
                <w:rFonts w:ascii="Constantia" w:hAnsi="Constantia" w:cs="Arial"/>
              </w:rPr>
              <w:t>cf</w:t>
            </w:r>
            <w:proofErr w:type="spellEnd"/>
            <w:r w:rsidRPr="00726DCD">
              <w:rPr>
                <w:rFonts w:ascii="Constantia" w:hAnsi="Constantia" w:cs="Arial"/>
              </w:rPr>
              <w:t xml:space="preserve"> classifies </w:t>
            </w:r>
            <w:proofErr w:type="spellStart"/>
            <w:r w:rsidRPr="00726DCD">
              <w:rPr>
                <w:rFonts w:ascii="Constantia" w:hAnsi="Constantia" w:cs="Arial"/>
              </w:rPr>
              <w:t>HubTools</w:t>
            </w:r>
            <w:proofErr w:type="spellEnd"/>
            <w:r w:rsidRPr="00726DCD">
              <w:rPr>
                <w:rFonts w:ascii="Constantia" w:hAnsi="Constantia" w:cs="Arial"/>
              </w:rPr>
              <w:t>).</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PDV</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Retail outlet</w:t>
            </w:r>
          </w:p>
        </w:tc>
      </w:tr>
      <w:tr w:rsidR="00D94E47" w:rsidRPr="00726DCD" w:rsidTr="00D94E47">
        <w:trPr>
          <w:trHeight w:val="404"/>
        </w:trPr>
        <w:tc>
          <w:tcPr>
            <w:tcW w:w="1638" w:type="dxa"/>
            <w:tcBorders>
              <w:top w:val="single" w:sz="6" w:space="0" w:color="auto"/>
              <w:left w:val="single" w:sz="12" w:space="0" w:color="auto"/>
              <w:bottom w:val="single" w:sz="6"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QM</w:t>
            </w:r>
          </w:p>
        </w:tc>
        <w:tc>
          <w:tcPr>
            <w:tcW w:w="7020" w:type="dxa"/>
            <w:tcBorders>
              <w:top w:val="single" w:sz="6" w:space="0" w:color="auto"/>
              <w:left w:val="single" w:sz="6" w:space="0" w:color="auto"/>
              <w:bottom w:val="single" w:sz="6"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Questionnaire Trade (in the case of a FAS and according to the type of incident)</w:t>
            </w:r>
          </w:p>
        </w:tc>
      </w:tr>
      <w:tr w:rsidR="00D94E47" w:rsidRPr="00726DCD" w:rsidTr="00D94E47">
        <w:trPr>
          <w:trHeight w:val="404"/>
        </w:trPr>
        <w:tc>
          <w:tcPr>
            <w:tcW w:w="1638" w:type="dxa"/>
            <w:tcBorders>
              <w:top w:val="single" w:sz="6" w:space="0" w:color="auto"/>
              <w:left w:val="single" w:sz="12" w:space="0" w:color="auto"/>
              <w:bottom w:val="single" w:sz="12" w:space="0" w:color="auto"/>
              <w:right w:val="single" w:sz="6" w:space="0" w:color="auto"/>
            </w:tcBorders>
            <w:vAlign w:val="center"/>
          </w:tcPr>
          <w:p w:rsidR="00D94E47" w:rsidRPr="00726DCD" w:rsidRDefault="00D94E47" w:rsidP="00D94E47">
            <w:pPr>
              <w:rPr>
                <w:rFonts w:ascii="Constantia" w:hAnsi="Constantia" w:cs="Arial"/>
              </w:rPr>
            </w:pPr>
            <w:r w:rsidRPr="00726DCD">
              <w:rPr>
                <w:rFonts w:ascii="Constantia" w:hAnsi="Constantia" w:cs="Arial"/>
              </w:rPr>
              <w:t>POI</w:t>
            </w:r>
          </w:p>
        </w:tc>
        <w:tc>
          <w:tcPr>
            <w:tcW w:w="7020" w:type="dxa"/>
            <w:tcBorders>
              <w:top w:val="single" w:sz="6" w:space="0" w:color="auto"/>
              <w:left w:val="single" w:sz="6" w:space="0" w:color="auto"/>
              <w:bottom w:val="single" w:sz="12" w:space="0" w:color="auto"/>
              <w:right w:val="single" w:sz="12" w:space="0" w:color="auto"/>
            </w:tcBorders>
            <w:shd w:val="clear" w:color="auto" w:fill="auto"/>
            <w:vAlign w:val="center"/>
          </w:tcPr>
          <w:p w:rsidR="00D94E47" w:rsidRPr="00726DCD" w:rsidRDefault="00D94E47" w:rsidP="00D94E47">
            <w:pPr>
              <w:rPr>
                <w:rFonts w:ascii="Constantia" w:hAnsi="Constantia" w:cs="Arial"/>
              </w:rPr>
            </w:pPr>
            <w:r w:rsidRPr="00726DCD">
              <w:rPr>
                <w:rFonts w:ascii="Constantia" w:hAnsi="Constantia" w:cs="Arial"/>
              </w:rPr>
              <w:t>Gate of the Independent Operators</w:t>
            </w:r>
          </w:p>
        </w:tc>
      </w:tr>
    </w:tbl>
    <w:p w:rsidR="00A73097" w:rsidRDefault="00A73097" w:rsidP="00976ABD">
      <w:pPr>
        <w:pStyle w:val="Heading1"/>
        <w:spacing w:before="0"/>
        <w:rPr>
          <w:rFonts w:ascii="Arial" w:hAnsi="Arial" w:cs="Arial"/>
          <w:b/>
          <w:smallCaps/>
          <w:sz w:val="20"/>
        </w:rPr>
      </w:pPr>
    </w:p>
    <w:p w:rsidR="00B50B35" w:rsidRDefault="00B50B35" w:rsidP="00B50B35">
      <w:pPr>
        <w:pStyle w:val="BodyText"/>
      </w:pPr>
    </w:p>
    <w:p w:rsidR="00B50B35" w:rsidRDefault="00B50B35" w:rsidP="00B50B35">
      <w:pPr>
        <w:pStyle w:val="BodyText"/>
      </w:pPr>
    </w:p>
    <w:p w:rsidR="00B50B35" w:rsidRPr="00B50B35" w:rsidRDefault="00B50B35" w:rsidP="00B50B35">
      <w:pPr>
        <w:pStyle w:val="BodyText"/>
      </w:pPr>
    </w:p>
    <w:p w:rsidR="00800C4E" w:rsidRDefault="00800C4E" w:rsidP="0011587E">
      <w:pPr>
        <w:pStyle w:val="Heading1"/>
        <w:numPr>
          <w:ilvl w:val="0"/>
          <w:numId w:val="6"/>
        </w:numPr>
        <w:rPr>
          <w:rFonts w:ascii="Arial" w:hAnsi="Arial" w:cs="Arial"/>
          <w:b/>
          <w:smallCaps/>
          <w:sz w:val="20"/>
        </w:rPr>
      </w:pPr>
      <w:r>
        <w:rPr>
          <w:rFonts w:ascii="Arial" w:hAnsi="Arial" w:cs="Arial"/>
          <w:b/>
          <w:smallCaps/>
          <w:sz w:val="20"/>
        </w:rPr>
        <w:t>REFERENCE DOCUMENTS</w:t>
      </w:r>
      <w:bookmarkEnd w:id="146"/>
    </w:p>
    <w:bookmarkStart w:id="147" w:name="_MON_1529352985"/>
    <w:bookmarkEnd w:id="147"/>
    <w:p w:rsidR="007F4E1F" w:rsidRDefault="00042CDF" w:rsidP="009412DA">
      <w:pPr>
        <w:pStyle w:val="BlockText"/>
        <w:ind w:left="360"/>
      </w:pPr>
      <w:r>
        <w:object w:dxaOrig="1513" w:dyaOrig="972">
          <v:shape id="_x0000_i1028" type="#_x0000_t75" style="width:75pt;height:48.6pt" o:ole="">
            <v:imagedata r:id="rId42" o:title=""/>
          </v:shape>
          <o:OLEObject Type="Embed" ProgID="Word.Document.12" ShapeID="_x0000_i1028" DrawAspect="Icon" ObjectID="_1543226967" r:id="rId43">
            <o:FieldCodes>\s</o:FieldCodes>
          </o:OLEObject>
        </w:object>
      </w:r>
      <w:r>
        <w:t xml:space="preserve">  </w:t>
      </w:r>
      <w:bookmarkStart w:id="148" w:name="_MON_1529353060"/>
      <w:bookmarkEnd w:id="148"/>
      <w:r>
        <w:object w:dxaOrig="1513" w:dyaOrig="972">
          <v:shape id="_x0000_i1029" type="#_x0000_t75" style="width:75pt;height:48.6pt" o:ole="">
            <v:imagedata r:id="rId44" o:title=""/>
          </v:shape>
          <o:OLEObject Type="Embed" ProgID="Word.Document.12" ShapeID="_x0000_i1029" DrawAspect="Icon" ObjectID="_1543226968" r:id="rId45">
            <o:FieldCodes>\s</o:FieldCodes>
          </o:OLEObject>
        </w:object>
      </w:r>
    </w:p>
    <w:p w:rsidR="009412DA" w:rsidRDefault="009412DA" w:rsidP="009412DA">
      <w:pPr>
        <w:pStyle w:val="BlockText"/>
        <w:ind w:left="0"/>
      </w:pPr>
    </w:p>
    <w:p w:rsidR="009412DA" w:rsidRPr="00691646" w:rsidRDefault="009412DA" w:rsidP="009412DA">
      <w:pPr>
        <w:pStyle w:val="BlockText"/>
        <w:ind w:left="0"/>
      </w:pPr>
    </w:p>
    <w:p w:rsidR="00A035F0" w:rsidRDefault="00846DD8" w:rsidP="003C7144">
      <w:pPr>
        <w:pStyle w:val="StyleHeading2ArialSmallcaps"/>
      </w:pPr>
      <w:r>
        <w:t xml:space="preserve"> </w:t>
      </w:r>
      <w:r w:rsidR="006E3EB1">
        <w:t xml:space="preserve"> Templates</w:t>
      </w:r>
    </w:p>
    <w:p w:rsidR="00465A5D" w:rsidRDefault="00042CDF" w:rsidP="003C7144">
      <w:pPr>
        <w:pStyle w:val="StyleHeading2ArialSmallcaps"/>
      </w:pPr>
      <w:r>
        <w:t xml:space="preserve">DLEI sample document was shared. </w:t>
      </w:r>
      <w:r w:rsidR="002D4D2E">
        <w:t>To be shared</w:t>
      </w:r>
    </w:p>
    <w:p w:rsidR="002C5EBE" w:rsidRDefault="002C5EBE" w:rsidP="003C7144">
      <w:pPr>
        <w:pStyle w:val="StyleHeading2ArialSmallcaps"/>
      </w:pPr>
    </w:p>
    <w:p w:rsidR="00074BB0" w:rsidRDefault="00074BB0" w:rsidP="00074BB0">
      <w:pPr>
        <w:pStyle w:val="BlockText"/>
      </w:pPr>
    </w:p>
    <w:p w:rsidR="00074BB0" w:rsidRDefault="00074BB0" w:rsidP="00074BB0">
      <w:pPr>
        <w:pStyle w:val="BlockText"/>
      </w:pPr>
    </w:p>
    <w:p w:rsidR="00074BB0" w:rsidRDefault="00074BB0" w:rsidP="00074BB0">
      <w:pPr>
        <w:pStyle w:val="BlockText"/>
      </w:pPr>
    </w:p>
    <w:p w:rsidR="00074BB0" w:rsidRDefault="00074BB0" w:rsidP="00074BB0">
      <w:pPr>
        <w:autoSpaceDE w:val="0"/>
        <w:autoSpaceDN w:val="0"/>
        <w:ind w:firstLine="720"/>
        <w:jc w:val="left"/>
        <w:rPr>
          <w:b/>
          <w:bCs/>
          <w:spacing w:val="0"/>
        </w:rPr>
      </w:pPr>
      <w:r>
        <w:rPr>
          <w:b/>
          <w:bCs/>
          <w:spacing w:val="0"/>
        </w:rPr>
        <w:t>SVN</w:t>
      </w:r>
    </w:p>
    <w:p w:rsidR="00074BB0" w:rsidRDefault="00074BB0" w:rsidP="00074BB0">
      <w:pPr>
        <w:autoSpaceDE w:val="0"/>
        <w:autoSpaceDN w:val="0"/>
        <w:ind w:left="720"/>
        <w:jc w:val="left"/>
        <w:rPr>
          <w:spacing w:val="0"/>
        </w:rPr>
      </w:pPr>
    </w:p>
    <w:p w:rsidR="00074BB0" w:rsidRDefault="00074BB0" w:rsidP="00074BB0">
      <w:pPr>
        <w:autoSpaceDE w:val="0"/>
        <w:autoSpaceDN w:val="0"/>
        <w:ind w:left="720"/>
        <w:jc w:val="left"/>
        <w:rPr>
          <w:rFonts w:ascii="Segoe Print" w:hAnsi="Segoe Print"/>
          <w:spacing w:val="0"/>
          <w:sz w:val="22"/>
          <w:szCs w:val="22"/>
          <w:lang/>
        </w:rPr>
      </w:pPr>
      <w:hyperlink r:id="rId46" w:history="1">
        <w:r>
          <w:rPr>
            <w:rStyle w:val="Hyperlink"/>
            <w:spacing w:val="0"/>
          </w:rPr>
          <w:t>http://svn.informatique.inetpsa.com/svn/sos00/Etudes/trunk</w:t>
        </w:r>
      </w:hyperlink>
    </w:p>
    <w:p w:rsidR="00074BB0" w:rsidRDefault="00074BB0" w:rsidP="00074BB0">
      <w:pPr>
        <w:ind w:left="360"/>
      </w:pPr>
    </w:p>
    <w:p w:rsidR="00074BB0" w:rsidRDefault="00074BB0" w:rsidP="00074BB0">
      <w:pPr>
        <w:ind w:left="360"/>
      </w:pPr>
    </w:p>
    <w:p w:rsidR="00074BB0" w:rsidRDefault="00074BB0" w:rsidP="00074BB0">
      <w:pPr>
        <w:pStyle w:val="StyleHeading2ArialSmallcaps"/>
        <w:numPr>
          <w:ilvl w:val="0"/>
          <w:numId w:val="0"/>
        </w:numPr>
        <w:ind w:left="792" w:hanging="432"/>
      </w:pPr>
      <w:r>
        <w:t>Production, UAT and Development Locations</w:t>
      </w:r>
    </w:p>
    <w:p w:rsidR="00074BB0" w:rsidRDefault="00074BB0" w:rsidP="00074BB0">
      <w:pPr>
        <w:ind w:left="360"/>
      </w:pPr>
    </w:p>
    <w:p w:rsidR="00074BB0" w:rsidRDefault="00074BB0" w:rsidP="00074BB0">
      <w:pPr>
        <w:ind w:left="360"/>
      </w:pPr>
      <w:r>
        <w:t xml:space="preserve">BO </w:t>
      </w:r>
      <w:proofErr w:type="gramStart"/>
      <w:r>
        <w:t>PROD :</w:t>
      </w:r>
      <w:proofErr w:type="gramEnd"/>
      <w:r>
        <w:t xml:space="preserve"> </w:t>
      </w:r>
      <w:hyperlink r:id="rId47" w:history="1">
        <w:r>
          <w:rPr>
            <w:rStyle w:val="Hyperlink"/>
          </w:rPr>
          <w:t>https://pamir.mpsa.com</w:t>
        </w:r>
      </w:hyperlink>
    </w:p>
    <w:p w:rsidR="00074BB0" w:rsidRDefault="00074BB0" w:rsidP="00074BB0">
      <w:pPr>
        <w:ind w:left="360"/>
      </w:pPr>
      <w:r>
        <w:t>FO PROD</w:t>
      </w:r>
      <w:proofErr w:type="gramStart"/>
      <w:r>
        <w:t>  AC</w:t>
      </w:r>
      <w:proofErr w:type="gramEnd"/>
      <w:r>
        <w:t xml:space="preserve"> : </w:t>
      </w:r>
      <w:hyperlink r:id="rId48" w:history="1">
        <w:r>
          <w:rPr>
            <w:rStyle w:val="Hyperlink"/>
          </w:rPr>
          <w:t>https://pamir-networkservice.citroen.com</w:t>
        </w:r>
      </w:hyperlink>
    </w:p>
    <w:p w:rsidR="00074BB0" w:rsidRDefault="00074BB0" w:rsidP="00074BB0">
      <w:pPr>
        <w:ind w:left="360"/>
      </w:pPr>
      <w:r>
        <w:t>FO PROD</w:t>
      </w:r>
      <w:proofErr w:type="gramStart"/>
      <w:r>
        <w:t>  AP</w:t>
      </w:r>
      <w:proofErr w:type="gramEnd"/>
      <w:r>
        <w:t xml:space="preserve"> : </w:t>
      </w:r>
      <w:hyperlink r:id="rId49" w:history="1">
        <w:r>
          <w:rPr>
            <w:rStyle w:val="Hyperlink"/>
          </w:rPr>
          <w:t>https://pamir-servicebox.peugeot.com</w:t>
        </w:r>
      </w:hyperlink>
    </w:p>
    <w:p w:rsidR="00074BB0" w:rsidRDefault="00074BB0" w:rsidP="00074BB0">
      <w:pPr>
        <w:ind w:left="360"/>
      </w:pPr>
    </w:p>
    <w:p w:rsidR="00074BB0" w:rsidRDefault="00074BB0" w:rsidP="00074BB0">
      <w:pPr>
        <w:ind w:left="360"/>
      </w:pPr>
      <w:r>
        <w:t xml:space="preserve">Pre </w:t>
      </w:r>
      <w:proofErr w:type="gramStart"/>
      <w:r>
        <w:t>production :</w:t>
      </w:r>
      <w:proofErr w:type="gramEnd"/>
    </w:p>
    <w:p w:rsidR="00074BB0" w:rsidRDefault="00074BB0" w:rsidP="00074BB0">
      <w:pPr>
        <w:ind w:left="360"/>
      </w:pPr>
      <w:r>
        <w:t xml:space="preserve">BO </w:t>
      </w:r>
      <w:proofErr w:type="gramStart"/>
      <w:r>
        <w:t>PREPROD :</w:t>
      </w:r>
      <w:proofErr w:type="gramEnd"/>
      <w:r>
        <w:t xml:space="preserve"> </w:t>
      </w:r>
      <w:hyperlink r:id="rId50" w:history="1">
        <w:r>
          <w:rPr>
            <w:rStyle w:val="Hyperlink"/>
          </w:rPr>
          <w:t>https://pamir-preprod.mpsa.com</w:t>
        </w:r>
      </w:hyperlink>
    </w:p>
    <w:p w:rsidR="00074BB0" w:rsidRDefault="00074BB0" w:rsidP="00074BB0">
      <w:pPr>
        <w:ind w:left="360"/>
      </w:pPr>
      <w:r>
        <w:t xml:space="preserve">FO PREPROD </w:t>
      </w:r>
      <w:proofErr w:type="gramStart"/>
      <w:r>
        <w:t>AC :</w:t>
      </w:r>
      <w:proofErr w:type="gramEnd"/>
      <w:r>
        <w:t xml:space="preserve"> </w:t>
      </w:r>
      <w:hyperlink r:id="rId51" w:history="1">
        <w:r>
          <w:rPr>
            <w:rStyle w:val="Hyperlink"/>
          </w:rPr>
          <w:t>https://pamir-networkservicetest.citroen.com</w:t>
        </w:r>
      </w:hyperlink>
    </w:p>
    <w:p w:rsidR="00074BB0" w:rsidRDefault="00074BB0" w:rsidP="00074BB0">
      <w:pPr>
        <w:ind w:left="360"/>
      </w:pPr>
      <w:r>
        <w:t xml:space="preserve">FO PREPROD </w:t>
      </w:r>
      <w:proofErr w:type="gramStart"/>
      <w:r>
        <w:t>AP :</w:t>
      </w:r>
      <w:proofErr w:type="gramEnd"/>
      <w:r>
        <w:t xml:space="preserve"> </w:t>
      </w:r>
      <w:hyperlink r:id="rId52" w:history="1">
        <w:r>
          <w:rPr>
            <w:rStyle w:val="Hyperlink"/>
          </w:rPr>
          <w:t>https://pamir-serviceboxtest.peugeot.com</w:t>
        </w:r>
      </w:hyperlink>
    </w:p>
    <w:p w:rsidR="00074BB0" w:rsidRDefault="00074BB0" w:rsidP="00074BB0">
      <w:pPr>
        <w:ind w:left="360"/>
      </w:pPr>
    </w:p>
    <w:p w:rsidR="00074BB0" w:rsidRDefault="00074BB0" w:rsidP="00074BB0">
      <w:pPr>
        <w:ind w:left="360"/>
      </w:pPr>
      <w:r>
        <w:t>DEV environment links:</w:t>
      </w:r>
    </w:p>
    <w:p w:rsidR="00074BB0" w:rsidRDefault="00074BB0" w:rsidP="00074BB0">
      <w:pPr>
        <w:ind w:left="360"/>
      </w:pPr>
      <w:hyperlink r:id="rId53" w:history="1">
        <w:r>
          <w:rPr>
            <w:rStyle w:val="Hyperlink"/>
          </w:rPr>
          <w:t>http://techfile.dev.inetpsa.com</w:t>
        </w:r>
      </w:hyperlink>
    </w:p>
    <w:p w:rsidR="00074BB0" w:rsidRDefault="00074BB0" w:rsidP="00074BB0">
      <w:pPr>
        <w:ind w:firstLine="360"/>
      </w:pPr>
      <w:hyperlink r:id="rId54" w:history="1">
        <w:r>
          <w:rPr>
            <w:rStyle w:val="Hyperlink"/>
          </w:rPr>
          <w:t>http://pamir.fo.dev.inetpsa.com/index.jsp</w:t>
        </w:r>
      </w:hyperlink>
    </w:p>
    <w:p w:rsidR="00074BB0" w:rsidRDefault="00074BB0" w:rsidP="00074BB0"/>
    <w:p w:rsidR="00074BB0" w:rsidRDefault="00074BB0" w:rsidP="00074BB0">
      <w:pPr>
        <w:pStyle w:val="StyleHeading2ArialSmallcaps"/>
        <w:numPr>
          <w:ilvl w:val="0"/>
          <w:numId w:val="0"/>
        </w:numPr>
        <w:ind w:left="360"/>
      </w:pPr>
      <w:r>
        <w:t>Web URLs</w:t>
      </w:r>
    </w:p>
    <w:p w:rsidR="00074BB0" w:rsidRDefault="00074BB0" w:rsidP="00074BB0">
      <w:pPr>
        <w:ind w:left="360"/>
      </w:pPr>
      <w:proofErr w:type="gramStart"/>
      <w:r>
        <w:t>Production :</w:t>
      </w:r>
      <w:proofErr w:type="gramEnd"/>
    </w:p>
    <w:p w:rsidR="00074BB0" w:rsidRDefault="00074BB0" w:rsidP="00074BB0">
      <w:pPr>
        <w:ind w:left="360"/>
      </w:pPr>
      <w:r>
        <w:t xml:space="preserve">BO </w:t>
      </w:r>
      <w:proofErr w:type="gramStart"/>
      <w:r>
        <w:t>PROD :</w:t>
      </w:r>
      <w:proofErr w:type="gramEnd"/>
      <w:r>
        <w:t xml:space="preserve"> </w:t>
      </w:r>
      <w:hyperlink r:id="rId55" w:history="1">
        <w:r>
          <w:rPr>
            <w:rStyle w:val="Hyperlink"/>
          </w:rPr>
          <w:t>https://pamir.mpsa.com</w:t>
        </w:r>
      </w:hyperlink>
    </w:p>
    <w:p w:rsidR="00074BB0" w:rsidRDefault="00074BB0" w:rsidP="00074BB0">
      <w:pPr>
        <w:ind w:left="360"/>
      </w:pPr>
      <w:r>
        <w:t>FO PROD</w:t>
      </w:r>
      <w:proofErr w:type="gramStart"/>
      <w:r>
        <w:t>  AC</w:t>
      </w:r>
      <w:proofErr w:type="gramEnd"/>
      <w:r>
        <w:t xml:space="preserve"> : </w:t>
      </w:r>
      <w:hyperlink r:id="rId56" w:history="1">
        <w:r>
          <w:rPr>
            <w:rStyle w:val="Hyperlink"/>
          </w:rPr>
          <w:t>https://pamir-networkservice.citroen.com</w:t>
        </w:r>
      </w:hyperlink>
    </w:p>
    <w:p w:rsidR="00074BB0" w:rsidRDefault="00074BB0" w:rsidP="00074BB0">
      <w:pPr>
        <w:ind w:left="360"/>
      </w:pPr>
      <w:r>
        <w:t>FO PROD</w:t>
      </w:r>
      <w:proofErr w:type="gramStart"/>
      <w:r>
        <w:t>  AP</w:t>
      </w:r>
      <w:proofErr w:type="gramEnd"/>
      <w:r>
        <w:t xml:space="preserve"> : </w:t>
      </w:r>
      <w:hyperlink r:id="rId57" w:history="1">
        <w:r>
          <w:rPr>
            <w:rStyle w:val="Hyperlink"/>
          </w:rPr>
          <w:t>https://pamir-servicebox.peugeot.com</w:t>
        </w:r>
      </w:hyperlink>
    </w:p>
    <w:p w:rsidR="00074BB0" w:rsidRDefault="00074BB0" w:rsidP="00074BB0">
      <w:pPr>
        <w:ind w:left="360"/>
      </w:pPr>
    </w:p>
    <w:p w:rsidR="00074BB0" w:rsidRDefault="00074BB0" w:rsidP="00074BB0">
      <w:pPr>
        <w:ind w:left="360"/>
      </w:pPr>
      <w:r>
        <w:t xml:space="preserve">Pre </w:t>
      </w:r>
      <w:proofErr w:type="gramStart"/>
      <w:r>
        <w:t>production :</w:t>
      </w:r>
      <w:proofErr w:type="gramEnd"/>
    </w:p>
    <w:p w:rsidR="00074BB0" w:rsidRDefault="00074BB0" w:rsidP="00074BB0">
      <w:pPr>
        <w:ind w:left="360"/>
      </w:pPr>
      <w:r>
        <w:t xml:space="preserve">BO </w:t>
      </w:r>
      <w:proofErr w:type="gramStart"/>
      <w:r>
        <w:t>PREPROD :</w:t>
      </w:r>
      <w:proofErr w:type="gramEnd"/>
      <w:r>
        <w:t xml:space="preserve"> </w:t>
      </w:r>
      <w:hyperlink r:id="rId58" w:history="1">
        <w:r>
          <w:rPr>
            <w:rStyle w:val="Hyperlink"/>
          </w:rPr>
          <w:t>https://pamir-preprod.mpsa.com</w:t>
        </w:r>
      </w:hyperlink>
    </w:p>
    <w:p w:rsidR="00074BB0" w:rsidRDefault="00074BB0" w:rsidP="00074BB0">
      <w:pPr>
        <w:ind w:left="360"/>
      </w:pPr>
    </w:p>
    <w:p w:rsidR="00074BB0" w:rsidRDefault="00074BB0" w:rsidP="00074BB0">
      <w:pPr>
        <w:ind w:left="360"/>
      </w:pPr>
    </w:p>
    <w:p w:rsidR="00074BB0" w:rsidRDefault="00074BB0" w:rsidP="00074BB0">
      <w:pPr>
        <w:ind w:left="360"/>
      </w:pPr>
      <w:r>
        <w:t xml:space="preserve">FO PREPROD </w:t>
      </w:r>
      <w:proofErr w:type="gramStart"/>
      <w:r>
        <w:t>AC :</w:t>
      </w:r>
      <w:proofErr w:type="gramEnd"/>
      <w:r>
        <w:t xml:space="preserve"> </w:t>
      </w:r>
      <w:hyperlink r:id="rId59" w:history="1">
        <w:r>
          <w:rPr>
            <w:rStyle w:val="Hyperlink"/>
          </w:rPr>
          <w:t>https://pamir-networkservicetest.citroen.com</w:t>
        </w:r>
      </w:hyperlink>
    </w:p>
    <w:p w:rsidR="00074BB0" w:rsidRDefault="00074BB0" w:rsidP="00074BB0">
      <w:pPr>
        <w:ind w:left="360"/>
      </w:pPr>
      <w:r>
        <w:t xml:space="preserve">FO PREPROD </w:t>
      </w:r>
      <w:proofErr w:type="gramStart"/>
      <w:r>
        <w:t>AP :</w:t>
      </w:r>
      <w:proofErr w:type="gramEnd"/>
      <w:r>
        <w:t xml:space="preserve"> </w:t>
      </w:r>
      <w:hyperlink r:id="rId60" w:history="1">
        <w:r>
          <w:rPr>
            <w:rStyle w:val="Hyperlink"/>
          </w:rPr>
          <w:t>https://pamir-serviceboxtest.peugeot.com</w:t>
        </w:r>
      </w:hyperlink>
    </w:p>
    <w:p w:rsidR="00074BB0" w:rsidRDefault="00074BB0" w:rsidP="00074BB0">
      <w:pPr>
        <w:ind w:left="360"/>
      </w:pPr>
    </w:p>
    <w:p w:rsidR="00074BB0" w:rsidRDefault="00074BB0" w:rsidP="00074BB0">
      <w:pPr>
        <w:ind w:left="360"/>
      </w:pPr>
      <w:r>
        <w:t>DEV environment links:</w:t>
      </w:r>
    </w:p>
    <w:p w:rsidR="00074BB0" w:rsidRDefault="00074BB0" w:rsidP="00074BB0">
      <w:pPr>
        <w:ind w:left="360"/>
      </w:pPr>
      <w:hyperlink r:id="rId61" w:history="1">
        <w:r>
          <w:rPr>
            <w:rStyle w:val="Hyperlink"/>
          </w:rPr>
          <w:t>http://techfile.dev.inetpsa.com</w:t>
        </w:r>
      </w:hyperlink>
    </w:p>
    <w:p w:rsidR="00074BB0" w:rsidRDefault="00074BB0" w:rsidP="00074BB0">
      <w:pPr>
        <w:ind w:firstLine="360"/>
      </w:pPr>
      <w:hyperlink r:id="rId62" w:history="1">
        <w:r>
          <w:rPr>
            <w:rStyle w:val="Hyperlink"/>
          </w:rPr>
          <w:t>http://pamir.fo.dev.inetpsa.com/index.jsp</w:t>
        </w:r>
      </w:hyperlink>
    </w:p>
    <w:p w:rsidR="00074BB0" w:rsidRDefault="00074BB0" w:rsidP="00074BB0">
      <w:pPr>
        <w:ind w:firstLine="360"/>
      </w:pPr>
    </w:p>
    <w:p w:rsidR="00074BB0" w:rsidRDefault="00074BB0" w:rsidP="00074BB0">
      <w:pPr>
        <w:ind w:firstLine="360"/>
      </w:pPr>
    </w:p>
    <w:p w:rsidR="00074BB0" w:rsidRDefault="00074BB0" w:rsidP="00074BB0">
      <w:pPr>
        <w:ind w:firstLine="360"/>
      </w:pPr>
      <w:proofErr w:type="gramStart"/>
      <w:r>
        <w:rPr>
          <w:b/>
          <w:bCs/>
        </w:rPr>
        <w:t>DATABASE</w:t>
      </w:r>
      <w:r>
        <w:t xml:space="preserve"> :</w:t>
      </w:r>
      <w:proofErr w:type="gramEnd"/>
    </w:p>
    <w:p w:rsidR="00074BB0" w:rsidRDefault="00074BB0" w:rsidP="00074BB0">
      <w:pPr>
        <w:ind w:firstLine="360"/>
      </w:pPr>
    </w:p>
    <w:p w:rsidR="00074BB0" w:rsidRDefault="00074BB0" w:rsidP="00074BB0">
      <w:pPr>
        <w:ind w:firstLine="360"/>
        <w:rPr>
          <w:rFonts w:ascii="Courier New" w:hAnsi="Courier New" w:cs="Courier New"/>
          <w:i/>
          <w:iCs/>
          <w:color w:val="2A00FF"/>
        </w:rPr>
      </w:pPr>
      <w:r>
        <w:rPr>
          <w:rFonts w:ascii="Courier New" w:hAnsi="Courier New" w:cs="Courier New"/>
          <w:color w:val="7F007F"/>
        </w:rPr>
        <w:t xml:space="preserve">URL </w:t>
      </w:r>
      <w:r>
        <w:rPr>
          <w:rFonts w:ascii="Courier New" w:hAnsi="Courier New" w:cs="Courier New"/>
          <w:color w:val="000000"/>
        </w:rPr>
        <w:t xml:space="preserve">= </w:t>
      </w:r>
      <w:r>
        <w:rPr>
          <w:rFonts w:ascii="Courier New" w:hAnsi="Courier New" w:cs="Courier New"/>
          <w:i/>
          <w:iCs/>
          <w:color w:val="2A00FF"/>
        </w:rPr>
        <w:t xml:space="preserve">" </w:t>
      </w:r>
      <w:proofErr w:type="spellStart"/>
      <w:r>
        <w:rPr>
          <w:rFonts w:ascii="Courier New" w:hAnsi="Courier New" w:cs="Courier New"/>
          <w:i/>
          <w:iCs/>
          <w:color w:val="2A00FF"/>
        </w:rPr>
        <w:t>jdbc</w:t>
      </w:r>
      <w:proofErr w:type="spellEnd"/>
      <w:r>
        <w:rPr>
          <w:rFonts w:ascii="Courier New" w:hAnsi="Courier New" w:cs="Courier New"/>
          <w:i/>
          <w:iCs/>
          <w:color w:val="2A00FF"/>
        </w:rPr>
        <w:t>: oracle: thin: @yvas0p00.inetpsa.com: 1521: S.O.S”</w:t>
      </w:r>
    </w:p>
    <w:p w:rsidR="00074BB0" w:rsidRDefault="00074BB0" w:rsidP="00074BB0">
      <w:pPr>
        <w:ind w:firstLine="360"/>
        <w:rPr>
          <w:rFonts w:ascii="Consolas" w:hAnsi="Consolas" w:cs="Consolas"/>
        </w:rPr>
      </w:pPr>
      <w:proofErr w:type="gramStart"/>
      <w:r>
        <w:rPr>
          <w:i/>
          <w:iCs/>
        </w:rPr>
        <w:t>host</w:t>
      </w:r>
      <w:proofErr w:type="gramEnd"/>
      <w:r>
        <w:rPr>
          <w:i/>
          <w:iCs/>
        </w:rPr>
        <w:t xml:space="preserve">: </w:t>
      </w:r>
      <w:r>
        <w:rPr>
          <w:rFonts w:ascii="Consolas" w:hAnsi="Consolas" w:cs="Consolas"/>
        </w:rPr>
        <w:t>10.80.80.165 yvasa090.inetpsa.com</w:t>
      </w:r>
    </w:p>
    <w:p w:rsidR="00074BB0" w:rsidRPr="00074BB0" w:rsidRDefault="00074BB0" w:rsidP="00074BB0">
      <w:pPr>
        <w:pStyle w:val="BlockText"/>
      </w:pPr>
    </w:p>
    <w:sectPr w:rsidR="00074BB0" w:rsidRPr="00074BB0" w:rsidSect="00932D68">
      <w:headerReference w:type="default" r:id="rId63"/>
      <w:footerReference w:type="default" r:id="rId64"/>
      <w:pgSz w:w="11907" w:h="16839" w:code="9"/>
      <w:pgMar w:top="1440" w:right="747" w:bottom="1440" w:left="1440" w:header="432" w:footer="288" w:gutter="0"/>
      <w:cols w:space="720"/>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5" w:author="amgajare" w:date="2016-07-26T13:03:00Z" w:initials="a">
    <w:p w:rsidR="00E82C88" w:rsidRDefault="00E82C88" w:rsidP="0018142F">
      <w:pPr>
        <w:pStyle w:val="CommentText"/>
      </w:pPr>
      <w:r>
        <w:rPr>
          <w:rStyle w:val="CommentReference"/>
        </w:rPr>
        <w:annotationRef/>
      </w:r>
      <w:r>
        <w:t>FIDGI and PAMIR. Is it same?</w:t>
      </w:r>
    </w:p>
  </w:comment>
  <w:comment w:id="18" w:author="amgajare" w:date="2016-07-26T13:05:00Z" w:initials="a">
    <w:p w:rsidR="00E82C88" w:rsidRDefault="00E82C88">
      <w:pPr>
        <w:pStyle w:val="CommentText"/>
      </w:pPr>
      <w:r>
        <w:rPr>
          <w:rStyle w:val="CommentReference"/>
        </w:rPr>
        <w:annotationRef/>
      </w:r>
      <w:r>
        <w:t>Please elaborate the business process</w:t>
      </w:r>
    </w:p>
  </w:comment>
  <w:comment w:id="20" w:author="amgajare" w:date="2016-07-26T13:04:00Z" w:initials="a">
    <w:p w:rsidR="00E82C88" w:rsidRDefault="00E82C88">
      <w:pPr>
        <w:pStyle w:val="CommentText"/>
      </w:pPr>
      <w:r>
        <w:rPr>
          <w:rStyle w:val="CommentReference"/>
        </w:rPr>
        <w:annotationRef/>
      </w:r>
      <w:r>
        <w:t>Add a business diagram</w:t>
      </w:r>
    </w:p>
  </w:comment>
  <w:comment w:id="26" w:author="amgajare" w:date="2016-07-26T13:06:00Z" w:initials="a">
    <w:p w:rsidR="00E82C88" w:rsidRDefault="00E82C88">
      <w:pPr>
        <w:pStyle w:val="CommentText"/>
      </w:pPr>
      <w:r>
        <w:rPr>
          <w:rStyle w:val="CommentReference"/>
        </w:rPr>
        <w:annotationRef/>
      </w:r>
      <w:r>
        <w:t>Can you add some examples of some of the tickets?</w:t>
      </w:r>
    </w:p>
  </w:comment>
  <w:comment w:id="28" w:author="amgajare" w:date="2016-07-26T13:07:00Z" w:initials="a">
    <w:p w:rsidR="00E82C88" w:rsidRDefault="00E82C88">
      <w:pPr>
        <w:pStyle w:val="CommentText"/>
      </w:pPr>
      <w:r>
        <w:rPr>
          <w:rStyle w:val="CommentReference"/>
        </w:rPr>
        <w:annotationRef/>
      </w:r>
      <w:r>
        <w:t>Can we add a flow chart?</w:t>
      </w:r>
    </w:p>
  </w:comment>
  <w:comment w:id="49" w:author="amgajare" w:date="2016-07-26T13:08:00Z" w:initials="a">
    <w:p w:rsidR="00E82C88" w:rsidRDefault="00E82C88">
      <w:pPr>
        <w:pStyle w:val="CommentText"/>
      </w:pPr>
      <w:r>
        <w:rPr>
          <w:rStyle w:val="CommentReference"/>
        </w:rPr>
        <w:annotationRef/>
      </w:r>
      <w:r>
        <w:t>Number cannot be approx. We have the code now</w:t>
      </w:r>
    </w:p>
  </w:comment>
  <w:comment w:id="50" w:author="amgajare" w:date="2016-07-26T13:08:00Z" w:initials="a">
    <w:p w:rsidR="00E82C88" w:rsidRDefault="00E82C88">
      <w:pPr>
        <w:pStyle w:val="CommentText"/>
      </w:pPr>
      <w:r>
        <w:rPr>
          <w:rStyle w:val="CommentReference"/>
        </w:rPr>
        <w:annotationRef/>
      </w:r>
    </w:p>
  </w:comment>
  <w:comment w:id="51" w:author="amgajare" w:date="2016-07-26T13:21:00Z" w:initials="a">
    <w:p w:rsidR="00E82C88" w:rsidRDefault="00E82C88">
      <w:pPr>
        <w:pStyle w:val="CommentText"/>
      </w:pPr>
      <w:r>
        <w:rPr>
          <w:rStyle w:val="CommentReference"/>
        </w:rPr>
        <w:annotationRef/>
      </w:r>
      <w:r>
        <w:t>Need numbers</w:t>
      </w:r>
    </w:p>
  </w:comment>
  <w:comment w:id="109" w:author="amgajare" w:date="2016-07-26T13:26:00Z" w:initials="a">
    <w:p w:rsidR="00E82C88" w:rsidRDefault="00E82C88">
      <w:pPr>
        <w:pStyle w:val="CommentText"/>
      </w:pPr>
      <w:r>
        <w:rPr>
          <w:rStyle w:val="CommentReference"/>
        </w:rPr>
        <w:annotationRef/>
      </w:r>
      <w:r>
        <w:t>Detail out the template for input of this batch programs</w:t>
      </w:r>
    </w:p>
  </w:comment>
  <w:comment w:id="115" w:author="amgajare" w:date="2016-07-26T13:26:00Z" w:initials="a">
    <w:p w:rsidR="00E82C88" w:rsidRDefault="00E82C88">
      <w:pPr>
        <w:pStyle w:val="CommentText"/>
      </w:pPr>
      <w:r>
        <w:rPr>
          <w:rStyle w:val="CommentReference"/>
        </w:rPr>
        <w:annotationRef/>
      </w:r>
      <w:r>
        <w:t>What happens if one of the batch process fails?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71BB" w:rsidRDefault="001A71BB">
      <w:r>
        <w:separator/>
      </w:r>
    </w:p>
  </w:endnote>
  <w:endnote w:type="continuationSeparator" w:id="0">
    <w:p w:rsidR="001A71BB" w:rsidRDefault="001A71B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C88" w:rsidRDefault="00E82C88">
    <w:pPr>
      <w:pStyle w:val="Footer"/>
      <w:pBdr>
        <w:top w:val="single" w:sz="4" w:space="1" w:color="auto"/>
      </w:pBdr>
      <w:spacing w:before="100" w:beforeAutospacing="1"/>
      <w:jc w:val="left"/>
      <w:rPr>
        <w:rFonts w:ascii="Times New Roman" w:hAnsi="Times New Roman"/>
        <w:sz w:val="20"/>
      </w:rPr>
    </w:pPr>
    <w:r>
      <w:rPr>
        <w:rFonts w:cs="Arial"/>
        <w:spacing w:val="0"/>
        <w:sz w:val="16"/>
        <w:szCs w:val="16"/>
        <w:lang w:val="en-GB"/>
      </w:rPr>
      <w:t>© 2016 Capgemini - All rights reserved</w:t>
    </w:r>
    <w:r>
      <w:rPr>
        <w:rFonts w:ascii="Times New Roman" w:hAnsi="Times New Roman"/>
        <w:sz w:val="20"/>
      </w:rPr>
      <w:tab/>
      <w:t xml:space="preserve">                 </w:t>
    </w:r>
    <w:r>
      <w:rPr>
        <w:rFonts w:ascii="Times New Roman" w:hAnsi="Times New Roman"/>
        <w:sz w:val="20"/>
      </w:rPr>
      <w:tab/>
      <w:t xml:space="preserve">Page </w:t>
    </w:r>
    <w:r w:rsidR="003751A6">
      <w:rPr>
        <w:rFonts w:ascii="Times New Roman" w:hAnsi="Times New Roman"/>
        <w:sz w:val="20"/>
      </w:rPr>
      <w:fldChar w:fldCharType="begin"/>
    </w:r>
    <w:r>
      <w:rPr>
        <w:rFonts w:ascii="Times New Roman" w:hAnsi="Times New Roman"/>
        <w:sz w:val="20"/>
      </w:rPr>
      <w:instrText xml:space="preserve"> PAGE </w:instrText>
    </w:r>
    <w:r w:rsidR="003751A6">
      <w:rPr>
        <w:rFonts w:ascii="Times New Roman" w:hAnsi="Times New Roman"/>
        <w:sz w:val="20"/>
      </w:rPr>
      <w:fldChar w:fldCharType="separate"/>
    </w:r>
    <w:r w:rsidR="00074BB0">
      <w:rPr>
        <w:rFonts w:ascii="Times New Roman" w:hAnsi="Times New Roman"/>
        <w:noProof/>
        <w:sz w:val="20"/>
      </w:rPr>
      <w:t>26</w:t>
    </w:r>
    <w:r w:rsidR="003751A6">
      <w:rPr>
        <w:rFonts w:ascii="Times New Roman" w:hAnsi="Times New Roman"/>
        <w:sz w:val="20"/>
      </w:rPr>
      <w:fldChar w:fldCharType="end"/>
    </w:r>
    <w:r>
      <w:rPr>
        <w:rFonts w:ascii="Times New Roman" w:hAnsi="Times New Roman"/>
        <w:sz w:val="20"/>
      </w:rPr>
      <w:t xml:space="preserve"> of </w:t>
    </w:r>
    <w:r w:rsidR="003751A6">
      <w:rPr>
        <w:rFonts w:ascii="Times New Roman" w:hAnsi="Times New Roman"/>
        <w:sz w:val="20"/>
      </w:rPr>
      <w:fldChar w:fldCharType="begin"/>
    </w:r>
    <w:r>
      <w:rPr>
        <w:rFonts w:ascii="Times New Roman" w:hAnsi="Times New Roman"/>
        <w:sz w:val="20"/>
      </w:rPr>
      <w:instrText xml:space="preserve"> NUMPAGES </w:instrText>
    </w:r>
    <w:r w:rsidR="003751A6">
      <w:rPr>
        <w:rFonts w:ascii="Times New Roman" w:hAnsi="Times New Roman"/>
        <w:sz w:val="20"/>
      </w:rPr>
      <w:fldChar w:fldCharType="separate"/>
    </w:r>
    <w:r w:rsidR="00074BB0">
      <w:rPr>
        <w:rFonts w:ascii="Times New Roman" w:hAnsi="Times New Roman"/>
        <w:noProof/>
        <w:sz w:val="20"/>
      </w:rPr>
      <w:t>26</w:t>
    </w:r>
    <w:r w:rsidR="003751A6">
      <w:rPr>
        <w:rFonts w:ascii="Times New Roman" w:hAnsi="Times New Roman"/>
        <w:sz w:val="20"/>
      </w:rPr>
      <w:fldChar w:fldCharType="end"/>
    </w:r>
    <w:r>
      <w:rPr>
        <w:rFonts w:ascii="Times New Roman" w:hAnsi="Times New Roman"/>
        <w:sz w:val="20"/>
      </w:rPr>
      <w:tab/>
    </w:r>
  </w:p>
  <w:p w:rsidR="00E82C88" w:rsidRDefault="00E82C88">
    <w:pPr>
      <w:pStyle w:val="Footer"/>
      <w:spacing w:before="100" w:beforeAutospacing="1"/>
      <w:rPr>
        <w:bCs/>
        <w:i/>
        <w:snapToGrid w:val="0"/>
        <w:sz w:val="14"/>
      </w:rPr>
    </w:pPr>
  </w:p>
  <w:p w:rsidR="00E82C88" w:rsidRDefault="00E82C88">
    <w:pPr>
      <w:pStyle w:val="Footer"/>
      <w:spacing w:before="100" w:beforeAutospacing="1"/>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71BB" w:rsidRDefault="001A71BB">
      <w:r>
        <w:separator/>
      </w:r>
    </w:p>
  </w:footnote>
  <w:footnote w:type="continuationSeparator" w:id="0">
    <w:p w:rsidR="001A71BB" w:rsidRDefault="001A71B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C88" w:rsidRDefault="00E82C88" w:rsidP="00275B0D">
    <w:pPr>
      <w:pStyle w:val="Header"/>
      <w:jc w:val="center"/>
    </w:pPr>
    <w:r>
      <w:rPr>
        <w:noProof/>
      </w:rPr>
      <w:drawing>
        <wp:anchor distT="0" distB="0" distL="114300" distR="114300" simplePos="0" relativeHeight="251660800" behindDoc="0" locked="0" layoutInCell="1" allowOverlap="1">
          <wp:simplePos x="0" y="0"/>
          <wp:positionH relativeFrom="column">
            <wp:posOffset>3248025</wp:posOffset>
          </wp:positionH>
          <wp:positionV relativeFrom="paragraph">
            <wp:posOffset>40005</wp:posOffset>
          </wp:positionV>
          <wp:extent cx="2489200" cy="371475"/>
          <wp:effectExtent l="19050" t="0" r="6350" b="0"/>
          <wp:wrapNone/>
          <wp:docPr id="7" name="Picture 56" descr="maste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sterlogo1"/>
                  <pic:cNvPicPr>
                    <a:picLocks noChangeAspect="1" noChangeArrowheads="1"/>
                  </pic:cNvPicPr>
                </pic:nvPicPr>
                <pic:blipFill>
                  <a:blip r:embed="rId1"/>
                  <a:srcRect/>
                  <a:stretch>
                    <a:fillRect/>
                  </a:stretch>
                </pic:blipFill>
                <pic:spPr bwMode="auto">
                  <a:xfrm>
                    <a:off x="0" y="0"/>
                    <a:ext cx="2489200" cy="371475"/>
                  </a:xfrm>
                  <a:prstGeom prst="rect">
                    <a:avLst/>
                  </a:prstGeom>
                  <a:noFill/>
                </pic:spPr>
              </pic:pic>
            </a:graphicData>
          </a:graphic>
        </wp:anchor>
      </w:drawing>
    </w:r>
    <w:r>
      <w:rPr>
        <w:noProof/>
      </w:rPr>
      <w:drawing>
        <wp:anchor distT="0" distB="540385" distL="114300" distR="114300" simplePos="0" relativeHeight="251657728" behindDoc="0" locked="1" layoutInCell="1" allowOverlap="0">
          <wp:simplePos x="0" y="0"/>
          <wp:positionH relativeFrom="page">
            <wp:posOffset>994410</wp:posOffset>
          </wp:positionH>
          <wp:positionV relativeFrom="page">
            <wp:posOffset>269875</wp:posOffset>
          </wp:positionV>
          <wp:extent cx="1800225" cy="418465"/>
          <wp:effectExtent l="19050" t="0" r="9525" b="0"/>
          <wp:wrapSquare wrapText="bothSides"/>
          <wp:docPr id="2" name="Picture 1" descr="Capgemini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_cmyk"/>
                  <pic:cNvPicPr>
                    <a:picLocks noChangeAspect="1" noChangeArrowheads="1"/>
                  </pic:cNvPicPr>
                </pic:nvPicPr>
                <pic:blipFill>
                  <a:blip r:embed="rId2"/>
                  <a:srcRect/>
                  <a:stretch>
                    <a:fillRect/>
                  </a:stretch>
                </pic:blipFill>
                <pic:spPr bwMode="auto">
                  <a:xfrm>
                    <a:off x="0" y="0"/>
                    <a:ext cx="1800225" cy="418465"/>
                  </a:xfrm>
                  <a:prstGeom prst="rect">
                    <a:avLst/>
                  </a:prstGeom>
                  <a:noFill/>
                  <a:ln w="9525">
                    <a:noFill/>
                    <a:miter lim="800000"/>
                    <a:headEnd/>
                    <a:tailEnd/>
                  </a:ln>
                </pic:spPr>
              </pic:pic>
            </a:graphicData>
          </a:graphic>
        </wp:anchor>
      </w:drawing>
    </w:r>
  </w:p>
  <w:p w:rsidR="00E82C88" w:rsidRDefault="00E82C8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C88" w:rsidRDefault="00E82C88">
    <w:pPr>
      <w:pStyle w:val="HeadingBase"/>
      <w:keepNext w:val="0"/>
      <w:keepLines w:val="0"/>
      <w:spacing w:line="240" w:lineRule="auto"/>
      <w:rPr>
        <w:rFonts w:ascii="Times New Roman" w:hAnsi="Times New Roman"/>
        <w:spacing w:val="-5"/>
        <w:kern w:val="0"/>
      </w:rPr>
    </w:pPr>
    <w:r w:rsidRPr="00BD2473">
      <w:rPr>
        <w:rFonts w:ascii="Times New Roman" w:hAnsi="Times New Roman"/>
        <w:noProof/>
        <w:spacing w:val="-5"/>
        <w:kern w:val="0"/>
      </w:rPr>
      <w:drawing>
        <wp:anchor distT="0" distB="540385" distL="114300" distR="114300" simplePos="0" relativeHeight="251659776" behindDoc="0" locked="1" layoutInCell="1" allowOverlap="0">
          <wp:simplePos x="0" y="0"/>
          <wp:positionH relativeFrom="page">
            <wp:posOffset>914400</wp:posOffset>
          </wp:positionH>
          <wp:positionV relativeFrom="page">
            <wp:posOffset>419100</wp:posOffset>
          </wp:positionV>
          <wp:extent cx="1552575" cy="409575"/>
          <wp:effectExtent l="19050" t="0" r="9525" b="0"/>
          <wp:wrapSquare wrapText="bothSides"/>
          <wp:docPr id="5" name="Picture 1" descr="Capgemini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_cmyk"/>
                  <pic:cNvPicPr>
                    <a:picLocks noChangeAspect="1" noChangeArrowheads="1"/>
                  </pic:cNvPicPr>
                </pic:nvPicPr>
                <pic:blipFill>
                  <a:blip r:embed="rId1"/>
                  <a:srcRect/>
                  <a:stretch>
                    <a:fillRect/>
                  </a:stretch>
                </pic:blipFill>
                <pic:spPr bwMode="auto">
                  <a:xfrm>
                    <a:off x="0" y="0"/>
                    <a:ext cx="1552575" cy="409575"/>
                  </a:xfrm>
                  <a:prstGeom prst="rect">
                    <a:avLst/>
                  </a:prstGeom>
                  <a:noFill/>
                  <a:ln w="9525">
                    <a:noFill/>
                    <a:miter lim="800000"/>
                    <a:headEnd/>
                    <a:tailEnd/>
                  </a:ln>
                </pic:spPr>
              </pic:pic>
            </a:graphicData>
          </a:graphic>
        </wp:anchor>
      </w:drawing>
    </w:r>
  </w:p>
  <w:p w:rsidR="00E82C88" w:rsidRDefault="00E82C88" w:rsidP="00BD2473">
    <w:pPr>
      <w:pStyle w:val="HeadingBase"/>
      <w:keepNext w:val="0"/>
      <w:keepLines w:val="0"/>
      <w:spacing w:line="240" w:lineRule="auto"/>
      <w:ind w:left="2160" w:firstLine="720"/>
      <w:rPr>
        <w:rFonts w:ascii="Times New Roman" w:hAnsi="Times New Roman"/>
        <w:noProof/>
        <w:spacing w:val="-5"/>
        <w:kern w:val="0"/>
      </w:rPr>
    </w:pPr>
    <w:r>
      <w:rPr>
        <w:rFonts w:ascii="Times New Roman" w:hAnsi="Times New Roman"/>
        <w:spacing w:val="-5"/>
        <w:kern w:val="0"/>
      </w:rPr>
      <w:t xml:space="preserve">  </w:t>
    </w:r>
    <w:r>
      <w:rPr>
        <w:rFonts w:ascii="Times New Roman" w:hAnsi="Times New Roman"/>
        <w:spacing w:val="-5"/>
        <w:kern w:val="0"/>
      </w:rPr>
      <w:tab/>
      <w:t>Application Overview Document</w:t>
    </w:r>
    <w:r w:rsidRPr="00275B0D">
      <w:rPr>
        <w:rFonts w:ascii="Times New Roman" w:hAnsi="Times New Roman"/>
        <w:noProof/>
        <w:spacing w:val="-5"/>
        <w:kern w:val="0"/>
      </w:rPr>
      <w:drawing>
        <wp:anchor distT="0" distB="0" distL="114300" distR="114300" simplePos="0" relativeHeight="251662848" behindDoc="0" locked="0" layoutInCell="1" allowOverlap="1">
          <wp:simplePos x="0" y="0"/>
          <wp:positionH relativeFrom="column">
            <wp:posOffset>3400425</wp:posOffset>
          </wp:positionH>
          <wp:positionV relativeFrom="paragraph">
            <wp:posOffset>46355</wp:posOffset>
          </wp:positionV>
          <wp:extent cx="2489200" cy="371475"/>
          <wp:effectExtent l="19050" t="0" r="6350" b="0"/>
          <wp:wrapNone/>
          <wp:docPr id="10" name="Picture 56" descr="maste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sterlogo1"/>
                  <pic:cNvPicPr>
                    <a:picLocks noChangeAspect="1" noChangeArrowheads="1"/>
                  </pic:cNvPicPr>
                </pic:nvPicPr>
                <pic:blipFill>
                  <a:blip r:embed="rId2"/>
                  <a:srcRect/>
                  <a:stretch>
                    <a:fillRect/>
                  </a:stretch>
                </pic:blipFill>
                <pic:spPr bwMode="auto">
                  <a:xfrm>
                    <a:off x="0" y="0"/>
                    <a:ext cx="2489200" cy="371475"/>
                  </a:xfrm>
                  <a:prstGeom prst="rect">
                    <a:avLst/>
                  </a:prstGeom>
                  <a:noFill/>
                </pic:spPr>
              </pic:pic>
            </a:graphicData>
          </a:graphic>
        </wp:anchor>
      </w:drawing>
    </w:r>
    <w:r>
      <w:rPr>
        <w:rFonts w:ascii="Times New Roman" w:hAnsi="Times New Roman"/>
        <w:spacing w:val="-5"/>
        <w:kern w:val="0"/>
      </w:rPr>
      <w:tab/>
    </w:r>
    <w:r>
      <w:rPr>
        <w:rFonts w:ascii="Times New Roman" w:hAnsi="Times New Roman"/>
        <w:spacing w:val="-5"/>
        <w:kern w:val="0"/>
      </w:rPr>
      <w:tab/>
      <w:t xml:space="preserve"> </w:t>
    </w:r>
  </w:p>
  <w:p w:rsidR="00E82C88" w:rsidRPr="00275B0D" w:rsidRDefault="00E82C88" w:rsidP="00275B0D">
    <w:pPr>
      <w:pStyle w:val="BodyText"/>
    </w:pPr>
  </w:p>
  <w:p w:rsidR="00E82C88" w:rsidRDefault="00E82C88">
    <w:pPr>
      <w:pStyle w:val="Header"/>
      <w:pBdr>
        <w:bottom w:val="single" w:sz="4" w:space="1" w:color="auto"/>
      </w:pBdr>
      <w:spacing w:after="100" w:afterAutospacing="1"/>
      <w:rPr>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j0115865"/>
      </v:shape>
    </w:pict>
  </w:numPicBullet>
  <w:numPicBullet w:numPicBulletId="1">
    <w:pict>
      <v:shape id="_x0000_i1029" type="#_x0000_t75" style="width:9.6pt;height:11.4pt" o:bullet="t">
        <v:imagedata r:id="rId2" o:title="artFDF"/>
      </v:shape>
    </w:pict>
  </w:numPicBullet>
  <w:abstractNum w:abstractNumId="0">
    <w:nsid w:val="FFFFFFFE"/>
    <w:multiLevelType w:val="singleLevel"/>
    <w:tmpl w:val="D8B2CB3C"/>
    <w:lvl w:ilvl="0">
      <w:numFmt w:val="decimal"/>
      <w:pStyle w:val="BulletItem"/>
      <w:lvlText w:val="*"/>
      <w:lvlJc w:val="left"/>
    </w:lvl>
  </w:abstractNum>
  <w:abstractNum w:abstractNumId="1">
    <w:nsid w:val="00EB6AA8"/>
    <w:multiLevelType w:val="hybridMultilevel"/>
    <w:tmpl w:val="04AC9E5E"/>
    <w:lvl w:ilvl="0" w:tplc="64FED0DC">
      <w:start w:val="1"/>
      <w:numFmt w:val="bullet"/>
      <w:lvlText w:val=""/>
      <w:lvlPicBulletId w:val="1"/>
      <w:lvlJc w:val="left"/>
      <w:pPr>
        <w:tabs>
          <w:tab w:val="num" w:pos="720"/>
        </w:tabs>
        <w:ind w:left="720" w:hanging="360"/>
      </w:pPr>
      <w:rPr>
        <w:rFonts w:ascii="Symbol" w:hAnsi="Symbol" w:hint="default"/>
      </w:rPr>
    </w:lvl>
    <w:lvl w:ilvl="1" w:tplc="17208464">
      <w:start w:val="1"/>
      <w:numFmt w:val="bullet"/>
      <w:lvlText w:val=""/>
      <w:lvlPicBulletId w:val="1"/>
      <w:lvlJc w:val="left"/>
      <w:pPr>
        <w:tabs>
          <w:tab w:val="num" w:pos="1440"/>
        </w:tabs>
        <w:ind w:left="1440" w:hanging="360"/>
      </w:pPr>
      <w:rPr>
        <w:rFonts w:ascii="Symbol" w:hAnsi="Symbol" w:hint="default"/>
      </w:rPr>
    </w:lvl>
    <w:lvl w:ilvl="2" w:tplc="8F72949A" w:tentative="1">
      <w:start w:val="1"/>
      <w:numFmt w:val="bullet"/>
      <w:lvlText w:val=""/>
      <w:lvlPicBulletId w:val="1"/>
      <w:lvlJc w:val="left"/>
      <w:pPr>
        <w:tabs>
          <w:tab w:val="num" w:pos="2160"/>
        </w:tabs>
        <w:ind w:left="2160" w:hanging="360"/>
      </w:pPr>
      <w:rPr>
        <w:rFonts w:ascii="Symbol" w:hAnsi="Symbol" w:hint="default"/>
      </w:rPr>
    </w:lvl>
    <w:lvl w:ilvl="3" w:tplc="6BCE54B2" w:tentative="1">
      <w:start w:val="1"/>
      <w:numFmt w:val="bullet"/>
      <w:lvlText w:val=""/>
      <w:lvlPicBulletId w:val="1"/>
      <w:lvlJc w:val="left"/>
      <w:pPr>
        <w:tabs>
          <w:tab w:val="num" w:pos="2880"/>
        </w:tabs>
        <w:ind w:left="2880" w:hanging="360"/>
      </w:pPr>
      <w:rPr>
        <w:rFonts w:ascii="Symbol" w:hAnsi="Symbol" w:hint="default"/>
      </w:rPr>
    </w:lvl>
    <w:lvl w:ilvl="4" w:tplc="AB2649D8" w:tentative="1">
      <w:start w:val="1"/>
      <w:numFmt w:val="bullet"/>
      <w:lvlText w:val=""/>
      <w:lvlPicBulletId w:val="1"/>
      <w:lvlJc w:val="left"/>
      <w:pPr>
        <w:tabs>
          <w:tab w:val="num" w:pos="3600"/>
        </w:tabs>
        <w:ind w:left="3600" w:hanging="360"/>
      </w:pPr>
      <w:rPr>
        <w:rFonts w:ascii="Symbol" w:hAnsi="Symbol" w:hint="default"/>
      </w:rPr>
    </w:lvl>
    <w:lvl w:ilvl="5" w:tplc="340ACEA0" w:tentative="1">
      <w:start w:val="1"/>
      <w:numFmt w:val="bullet"/>
      <w:lvlText w:val=""/>
      <w:lvlPicBulletId w:val="1"/>
      <w:lvlJc w:val="left"/>
      <w:pPr>
        <w:tabs>
          <w:tab w:val="num" w:pos="4320"/>
        </w:tabs>
        <w:ind w:left="4320" w:hanging="360"/>
      </w:pPr>
      <w:rPr>
        <w:rFonts w:ascii="Symbol" w:hAnsi="Symbol" w:hint="default"/>
      </w:rPr>
    </w:lvl>
    <w:lvl w:ilvl="6" w:tplc="6FC681C2" w:tentative="1">
      <w:start w:val="1"/>
      <w:numFmt w:val="bullet"/>
      <w:lvlText w:val=""/>
      <w:lvlPicBulletId w:val="1"/>
      <w:lvlJc w:val="left"/>
      <w:pPr>
        <w:tabs>
          <w:tab w:val="num" w:pos="5040"/>
        </w:tabs>
        <w:ind w:left="5040" w:hanging="360"/>
      </w:pPr>
      <w:rPr>
        <w:rFonts w:ascii="Symbol" w:hAnsi="Symbol" w:hint="default"/>
      </w:rPr>
    </w:lvl>
    <w:lvl w:ilvl="7" w:tplc="77489D0E" w:tentative="1">
      <w:start w:val="1"/>
      <w:numFmt w:val="bullet"/>
      <w:lvlText w:val=""/>
      <w:lvlPicBulletId w:val="1"/>
      <w:lvlJc w:val="left"/>
      <w:pPr>
        <w:tabs>
          <w:tab w:val="num" w:pos="5760"/>
        </w:tabs>
        <w:ind w:left="5760" w:hanging="360"/>
      </w:pPr>
      <w:rPr>
        <w:rFonts w:ascii="Symbol" w:hAnsi="Symbol" w:hint="default"/>
      </w:rPr>
    </w:lvl>
    <w:lvl w:ilvl="8" w:tplc="AAF28818" w:tentative="1">
      <w:start w:val="1"/>
      <w:numFmt w:val="bullet"/>
      <w:lvlText w:val=""/>
      <w:lvlPicBulletId w:val="1"/>
      <w:lvlJc w:val="left"/>
      <w:pPr>
        <w:tabs>
          <w:tab w:val="num" w:pos="6480"/>
        </w:tabs>
        <w:ind w:left="6480" w:hanging="360"/>
      </w:pPr>
      <w:rPr>
        <w:rFonts w:ascii="Symbol" w:hAnsi="Symbol" w:hint="default"/>
      </w:rPr>
    </w:lvl>
  </w:abstractNum>
  <w:abstractNum w:abstractNumId="2">
    <w:nsid w:val="077C5B4E"/>
    <w:multiLevelType w:val="hybridMultilevel"/>
    <w:tmpl w:val="362C8B9E"/>
    <w:lvl w:ilvl="0" w:tplc="02CA6C9A">
      <w:start w:val="5"/>
      <w:numFmt w:val="bullet"/>
      <w:lvlText w:val="-"/>
      <w:lvlJc w:val="left"/>
      <w:pPr>
        <w:ind w:left="2160" w:hanging="360"/>
      </w:pPr>
      <w:rPr>
        <w:rFonts w:ascii="Calibri" w:eastAsiaTheme="minorHAnsi" w:hAnsi="Calibri" w:cstheme="minorBidi" w:hint="default"/>
      </w:rPr>
    </w:lvl>
    <w:lvl w:ilvl="1" w:tplc="D6C02EE0">
      <w:start w:val="1"/>
      <w:numFmt w:val="bullet"/>
      <w:lvlText w:val="o"/>
      <w:lvlJc w:val="left"/>
      <w:pPr>
        <w:ind w:left="2880" w:hanging="360"/>
      </w:pPr>
      <w:rPr>
        <w:rFonts w:ascii="Courier New" w:hAnsi="Courier New" w:cs="Courier New" w:hint="default"/>
      </w:rPr>
    </w:lvl>
    <w:lvl w:ilvl="2" w:tplc="9028BEDC" w:tentative="1">
      <w:start w:val="1"/>
      <w:numFmt w:val="bullet"/>
      <w:lvlText w:val=""/>
      <w:lvlJc w:val="left"/>
      <w:pPr>
        <w:ind w:left="3600" w:hanging="360"/>
      </w:pPr>
      <w:rPr>
        <w:rFonts w:ascii="Wingdings" w:hAnsi="Wingdings" w:hint="default"/>
      </w:rPr>
    </w:lvl>
    <w:lvl w:ilvl="3" w:tplc="8FF072EA" w:tentative="1">
      <w:start w:val="1"/>
      <w:numFmt w:val="bullet"/>
      <w:lvlText w:val=""/>
      <w:lvlJc w:val="left"/>
      <w:pPr>
        <w:ind w:left="4320" w:hanging="360"/>
      </w:pPr>
      <w:rPr>
        <w:rFonts w:ascii="Symbol" w:hAnsi="Symbol" w:hint="default"/>
      </w:rPr>
    </w:lvl>
    <w:lvl w:ilvl="4" w:tplc="F7A039DE" w:tentative="1">
      <w:start w:val="1"/>
      <w:numFmt w:val="bullet"/>
      <w:lvlText w:val="o"/>
      <w:lvlJc w:val="left"/>
      <w:pPr>
        <w:ind w:left="5040" w:hanging="360"/>
      </w:pPr>
      <w:rPr>
        <w:rFonts w:ascii="Courier New" w:hAnsi="Courier New" w:cs="Courier New" w:hint="default"/>
      </w:rPr>
    </w:lvl>
    <w:lvl w:ilvl="5" w:tplc="43B2938A" w:tentative="1">
      <w:start w:val="1"/>
      <w:numFmt w:val="bullet"/>
      <w:lvlText w:val=""/>
      <w:lvlJc w:val="left"/>
      <w:pPr>
        <w:ind w:left="5760" w:hanging="360"/>
      </w:pPr>
      <w:rPr>
        <w:rFonts w:ascii="Wingdings" w:hAnsi="Wingdings" w:hint="default"/>
      </w:rPr>
    </w:lvl>
    <w:lvl w:ilvl="6" w:tplc="A1B63CC0" w:tentative="1">
      <w:start w:val="1"/>
      <w:numFmt w:val="bullet"/>
      <w:lvlText w:val=""/>
      <w:lvlJc w:val="left"/>
      <w:pPr>
        <w:ind w:left="6480" w:hanging="360"/>
      </w:pPr>
      <w:rPr>
        <w:rFonts w:ascii="Symbol" w:hAnsi="Symbol" w:hint="default"/>
      </w:rPr>
    </w:lvl>
    <w:lvl w:ilvl="7" w:tplc="05583ED2" w:tentative="1">
      <w:start w:val="1"/>
      <w:numFmt w:val="bullet"/>
      <w:lvlText w:val="o"/>
      <w:lvlJc w:val="left"/>
      <w:pPr>
        <w:ind w:left="7200" w:hanging="360"/>
      </w:pPr>
      <w:rPr>
        <w:rFonts w:ascii="Courier New" w:hAnsi="Courier New" w:cs="Courier New" w:hint="default"/>
      </w:rPr>
    </w:lvl>
    <w:lvl w:ilvl="8" w:tplc="64AC7436" w:tentative="1">
      <w:start w:val="1"/>
      <w:numFmt w:val="bullet"/>
      <w:lvlText w:val=""/>
      <w:lvlJc w:val="left"/>
      <w:pPr>
        <w:ind w:left="7920" w:hanging="360"/>
      </w:pPr>
      <w:rPr>
        <w:rFonts w:ascii="Wingdings" w:hAnsi="Wingdings" w:hint="default"/>
      </w:rPr>
    </w:lvl>
  </w:abstractNum>
  <w:abstractNum w:abstractNumId="3">
    <w:nsid w:val="12C7222B"/>
    <w:multiLevelType w:val="multilevel"/>
    <w:tmpl w:val="3D5412A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
    <w:nsid w:val="149D0CA7"/>
    <w:multiLevelType w:val="hybridMultilevel"/>
    <w:tmpl w:val="7974FB34"/>
    <w:lvl w:ilvl="0" w:tplc="5C64D65A">
      <w:numFmt w:val="bullet"/>
      <w:lvlText w:val=""/>
      <w:lvlJc w:val="left"/>
      <w:pPr>
        <w:ind w:left="720" w:hanging="360"/>
      </w:pPr>
      <w:rPr>
        <w:rFonts w:ascii="Symbol" w:eastAsia="Times New Roman" w:hAnsi="Symbol" w:cs="Arial" w:hint="default"/>
      </w:rPr>
    </w:lvl>
    <w:lvl w:ilvl="1" w:tplc="F5160676" w:tentative="1">
      <w:start w:val="1"/>
      <w:numFmt w:val="bullet"/>
      <w:lvlText w:val="o"/>
      <w:lvlJc w:val="left"/>
      <w:pPr>
        <w:ind w:left="1440" w:hanging="360"/>
      </w:pPr>
      <w:rPr>
        <w:rFonts w:ascii="Courier New" w:hAnsi="Courier New" w:cs="Courier New" w:hint="default"/>
      </w:rPr>
    </w:lvl>
    <w:lvl w:ilvl="2" w:tplc="4CCE0D0E" w:tentative="1">
      <w:start w:val="1"/>
      <w:numFmt w:val="bullet"/>
      <w:lvlText w:val=""/>
      <w:lvlJc w:val="left"/>
      <w:pPr>
        <w:ind w:left="2160" w:hanging="360"/>
      </w:pPr>
      <w:rPr>
        <w:rFonts w:ascii="Wingdings" w:hAnsi="Wingdings" w:hint="default"/>
      </w:rPr>
    </w:lvl>
    <w:lvl w:ilvl="3" w:tplc="54B28522" w:tentative="1">
      <w:start w:val="1"/>
      <w:numFmt w:val="bullet"/>
      <w:lvlText w:val=""/>
      <w:lvlJc w:val="left"/>
      <w:pPr>
        <w:ind w:left="2880" w:hanging="360"/>
      </w:pPr>
      <w:rPr>
        <w:rFonts w:ascii="Symbol" w:hAnsi="Symbol" w:hint="default"/>
      </w:rPr>
    </w:lvl>
    <w:lvl w:ilvl="4" w:tplc="CFFA3294" w:tentative="1">
      <w:start w:val="1"/>
      <w:numFmt w:val="bullet"/>
      <w:lvlText w:val="o"/>
      <w:lvlJc w:val="left"/>
      <w:pPr>
        <w:ind w:left="3600" w:hanging="360"/>
      </w:pPr>
      <w:rPr>
        <w:rFonts w:ascii="Courier New" w:hAnsi="Courier New" w:cs="Courier New" w:hint="default"/>
      </w:rPr>
    </w:lvl>
    <w:lvl w:ilvl="5" w:tplc="C536587E" w:tentative="1">
      <w:start w:val="1"/>
      <w:numFmt w:val="bullet"/>
      <w:lvlText w:val=""/>
      <w:lvlJc w:val="left"/>
      <w:pPr>
        <w:ind w:left="4320" w:hanging="360"/>
      </w:pPr>
      <w:rPr>
        <w:rFonts w:ascii="Wingdings" w:hAnsi="Wingdings" w:hint="default"/>
      </w:rPr>
    </w:lvl>
    <w:lvl w:ilvl="6" w:tplc="4D10ECEE" w:tentative="1">
      <w:start w:val="1"/>
      <w:numFmt w:val="bullet"/>
      <w:lvlText w:val=""/>
      <w:lvlJc w:val="left"/>
      <w:pPr>
        <w:ind w:left="5040" w:hanging="360"/>
      </w:pPr>
      <w:rPr>
        <w:rFonts w:ascii="Symbol" w:hAnsi="Symbol" w:hint="default"/>
      </w:rPr>
    </w:lvl>
    <w:lvl w:ilvl="7" w:tplc="FD6A5798" w:tentative="1">
      <w:start w:val="1"/>
      <w:numFmt w:val="bullet"/>
      <w:lvlText w:val="o"/>
      <w:lvlJc w:val="left"/>
      <w:pPr>
        <w:ind w:left="5760" w:hanging="360"/>
      </w:pPr>
      <w:rPr>
        <w:rFonts w:ascii="Courier New" w:hAnsi="Courier New" w:cs="Courier New" w:hint="default"/>
      </w:rPr>
    </w:lvl>
    <w:lvl w:ilvl="8" w:tplc="DC90181C" w:tentative="1">
      <w:start w:val="1"/>
      <w:numFmt w:val="bullet"/>
      <w:lvlText w:val=""/>
      <w:lvlJc w:val="left"/>
      <w:pPr>
        <w:ind w:left="6480" w:hanging="360"/>
      </w:pPr>
      <w:rPr>
        <w:rFonts w:ascii="Wingdings" w:hAnsi="Wingdings" w:hint="default"/>
      </w:rPr>
    </w:lvl>
  </w:abstractNum>
  <w:abstractNum w:abstractNumId="5">
    <w:nsid w:val="15EE117A"/>
    <w:multiLevelType w:val="hybridMultilevel"/>
    <w:tmpl w:val="6062EB9A"/>
    <w:lvl w:ilvl="0" w:tplc="338E4D94">
      <w:start w:val="1"/>
      <w:numFmt w:val="decimal"/>
      <w:lvlText w:val="%1)"/>
      <w:lvlJc w:val="left"/>
      <w:pPr>
        <w:ind w:left="1440" w:hanging="360"/>
      </w:pPr>
      <w:rPr>
        <w:rFonts w:hint="default"/>
      </w:r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6">
    <w:nsid w:val="18B63F34"/>
    <w:multiLevelType w:val="singleLevel"/>
    <w:tmpl w:val="E04C43B6"/>
    <w:lvl w:ilvl="0">
      <w:start w:val="1"/>
      <w:numFmt w:val="bullet"/>
      <w:pStyle w:val="EA-Bullet1"/>
      <w:lvlText w:val=""/>
      <w:lvlJc w:val="left"/>
      <w:pPr>
        <w:tabs>
          <w:tab w:val="num" w:pos="360"/>
        </w:tabs>
        <w:ind w:left="360" w:hanging="360"/>
      </w:pPr>
      <w:rPr>
        <w:rFonts w:ascii="Symbol" w:hAnsi="Symbol" w:hint="default"/>
      </w:rPr>
    </w:lvl>
  </w:abstractNum>
  <w:abstractNum w:abstractNumId="7">
    <w:nsid w:val="2869723E"/>
    <w:multiLevelType w:val="hybridMultilevel"/>
    <w:tmpl w:val="07F45E7E"/>
    <w:lvl w:ilvl="0" w:tplc="EBACCB20">
      <w:start w:val="5"/>
      <w:numFmt w:val="bullet"/>
      <w:lvlText w:val="-"/>
      <w:lvlJc w:val="left"/>
      <w:pPr>
        <w:ind w:left="720" w:hanging="360"/>
      </w:pPr>
      <w:rPr>
        <w:rFonts w:ascii="Arial" w:eastAsia="Times New Roman" w:hAnsi="Arial" w:cs="Arial" w:hint="default"/>
      </w:rPr>
    </w:lvl>
    <w:lvl w:ilvl="1" w:tplc="40CE8A64" w:tentative="1">
      <w:start w:val="1"/>
      <w:numFmt w:val="bullet"/>
      <w:lvlText w:val="o"/>
      <w:lvlJc w:val="left"/>
      <w:pPr>
        <w:ind w:left="1440" w:hanging="360"/>
      </w:pPr>
      <w:rPr>
        <w:rFonts w:ascii="Courier New" w:hAnsi="Courier New" w:cs="Courier New" w:hint="default"/>
      </w:rPr>
    </w:lvl>
    <w:lvl w:ilvl="2" w:tplc="9CC81BFC" w:tentative="1">
      <w:start w:val="1"/>
      <w:numFmt w:val="bullet"/>
      <w:lvlText w:val=""/>
      <w:lvlJc w:val="left"/>
      <w:pPr>
        <w:ind w:left="2160" w:hanging="360"/>
      </w:pPr>
      <w:rPr>
        <w:rFonts w:ascii="Wingdings" w:hAnsi="Wingdings" w:hint="default"/>
      </w:rPr>
    </w:lvl>
    <w:lvl w:ilvl="3" w:tplc="11C04FDC" w:tentative="1">
      <w:start w:val="1"/>
      <w:numFmt w:val="bullet"/>
      <w:lvlText w:val=""/>
      <w:lvlJc w:val="left"/>
      <w:pPr>
        <w:ind w:left="2880" w:hanging="360"/>
      </w:pPr>
      <w:rPr>
        <w:rFonts w:ascii="Symbol" w:hAnsi="Symbol" w:hint="default"/>
      </w:rPr>
    </w:lvl>
    <w:lvl w:ilvl="4" w:tplc="0ED675D4" w:tentative="1">
      <w:start w:val="1"/>
      <w:numFmt w:val="bullet"/>
      <w:lvlText w:val="o"/>
      <w:lvlJc w:val="left"/>
      <w:pPr>
        <w:ind w:left="3600" w:hanging="360"/>
      </w:pPr>
      <w:rPr>
        <w:rFonts w:ascii="Courier New" w:hAnsi="Courier New" w:cs="Courier New" w:hint="default"/>
      </w:rPr>
    </w:lvl>
    <w:lvl w:ilvl="5" w:tplc="A920C074" w:tentative="1">
      <w:start w:val="1"/>
      <w:numFmt w:val="bullet"/>
      <w:lvlText w:val=""/>
      <w:lvlJc w:val="left"/>
      <w:pPr>
        <w:ind w:left="4320" w:hanging="360"/>
      </w:pPr>
      <w:rPr>
        <w:rFonts w:ascii="Wingdings" w:hAnsi="Wingdings" w:hint="default"/>
      </w:rPr>
    </w:lvl>
    <w:lvl w:ilvl="6" w:tplc="D5B285B2" w:tentative="1">
      <w:start w:val="1"/>
      <w:numFmt w:val="bullet"/>
      <w:lvlText w:val=""/>
      <w:lvlJc w:val="left"/>
      <w:pPr>
        <w:ind w:left="5040" w:hanging="360"/>
      </w:pPr>
      <w:rPr>
        <w:rFonts w:ascii="Symbol" w:hAnsi="Symbol" w:hint="default"/>
      </w:rPr>
    </w:lvl>
    <w:lvl w:ilvl="7" w:tplc="9B164354" w:tentative="1">
      <w:start w:val="1"/>
      <w:numFmt w:val="bullet"/>
      <w:lvlText w:val="o"/>
      <w:lvlJc w:val="left"/>
      <w:pPr>
        <w:ind w:left="5760" w:hanging="360"/>
      </w:pPr>
      <w:rPr>
        <w:rFonts w:ascii="Courier New" w:hAnsi="Courier New" w:cs="Courier New" w:hint="default"/>
      </w:rPr>
    </w:lvl>
    <w:lvl w:ilvl="8" w:tplc="5D8ACE52" w:tentative="1">
      <w:start w:val="1"/>
      <w:numFmt w:val="bullet"/>
      <w:lvlText w:val=""/>
      <w:lvlJc w:val="left"/>
      <w:pPr>
        <w:ind w:left="6480" w:hanging="360"/>
      </w:pPr>
      <w:rPr>
        <w:rFonts w:ascii="Wingdings" w:hAnsi="Wingdings" w:hint="default"/>
      </w:rPr>
    </w:lvl>
  </w:abstractNum>
  <w:abstractNum w:abstractNumId="8">
    <w:nsid w:val="29224A6D"/>
    <w:multiLevelType w:val="hybridMultilevel"/>
    <w:tmpl w:val="2B86FF1A"/>
    <w:lvl w:ilvl="0" w:tplc="D7F2EBEA">
      <w:start w:val="1"/>
      <w:numFmt w:val="lowerLetter"/>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9">
    <w:nsid w:val="2B82676D"/>
    <w:multiLevelType w:val="hybridMultilevel"/>
    <w:tmpl w:val="26B8E9BE"/>
    <w:lvl w:ilvl="0" w:tplc="040C0001">
      <w:start w:val="1"/>
      <w:numFmt w:val="bullet"/>
      <w:lvlText w:val=""/>
      <w:lvlJc w:val="left"/>
      <w:pPr>
        <w:tabs>
          <w:tab w:val="num" w:pos="1068"/>
        </w:tabs>
        <w:ind w:left="1068" w:hanging="360"/>
      </w:pPr>
      <w:rPr>
        <w:rFonts w:ascii="Symbol" w:hAnsi="Symbol" w:hint="default"/>
      </w:rPr>
    </w:lvl>
    <w:lvl w:ilvl="1" w:tplc="040C0003" w:tentative="1">
      <w:start w:val="1"/>
      <w:numFmt w:val="bullet"/>
      <w:lvlText w:val="o"/>
      <w:lvlJc w:val="left"/>
      <w:pPr>
        <w:tabs>
          <w:tab w:val="num" w:pos="1788"/>
        </w:tabs>
        <w:ind w:left="1788" w:hanging="360"/>
      </w:pPr>
      <w:rPr>
        <w:rFonts w:ascii="Courier New" w:hAnsi="Courier New" w:cs="Courier New" w:hint="default"/>
      </w:rPr>
    </w:lvl>
    <w:lvl w:ilvl="2" w:tplc="040C0005" w:tentative="1">
      <w:start w:val="1"/>
      <w:numFmt w:val="bullet"/>
      <w:lvlText w:val=""/>
      <w:lvlJc w:val="left"/>
      <w:pPr>
        <w:tabs>
          <w:tab w:val="num" w:pos="2508"/>
        </w:tabs>
        <w:ind w:left="2508" w:hanging="360"/>
      </w:pPr>
      <w:rPr>
        <w:rFonts w:ascii="Wingdings" w:hAnsi="Wingdings" w:hint="default"/>
      </w:rPr>
    </w:lvl>
    <w:lvl w:ilvl="3" w:tplc="040C0001" w:tentative="1">
      <w:start w:val="1"/>
      <w:numFmt w:val="bullet"/>
      <w:lvlText w:val=""/>
      <w:lvlJc w:val="left"/>
      <w:pPr>
        <w:tabs>
          <w:tab w:val="num" w:pos="3228"/>
        </w:tabs>
        <w:ind w:left="3228" w:hanging="360"/>
      </w:pPr>
      <w:rPr>
        <w:rFonts w:ascii="Symbol" w:hAnsi="Symbol" w:hint="default"/>
      </w:rPr>
    </w:lvl>
    <w:lvl w:ilvl="4" w:tplc="040C0003" w:tentative="1">
      <w:start w:val="1"/>
      <w:numFmt w:val="bullet"/>
      <w:lvlText w:val="o"/>
      <w:lvlJc w:val="left"/>
      <w:pPr>
        <w:tabs>
          <w:tab w:val="num" w:pos="3948"/>
        </w:tabs>
        <w:ind w:left="3948" w:hanging="360"/>
      </w:pPr>
      <w:rPr>
        <w:rFonts w:ascii="Courier New" w:hAnsi="Courier New" w:cs="Courier New" w:hint="default"/>
      </w:rPr>
    </w:lvl>
    <w:lvl w:ilvl="5" w:tplc="040C0005" w:tentative="1">
      <w:start w:val="1"/>
      <w:numFmt w:val="bullet"/>
      <w:lvlText w:val=""/>
      <w:lvlJc w:val="left"/>
      <w:pPr>
        <w:tabs>
          <w:tab w:val="num" w:pos="4668"/>
        </w:tabs>
        <w:ind w:left="4668" w:hanging="360"/>
      </w:pPr>
      <w:rPr>
        <w:rFonts w:ascii="Wingdings" w:hAnsi="Wingdings" w:hint="default"/>
      </w:rPr>
    </w:lvl>
    <w:lvl w:ilvl="6" w:tplc="040C0001" w:tentative="1">
      <w:start w:val="1"/>
      <w:numFmt w:val="bullet"/>
      <w:lvlText w:val=""/>
      <w:lvlJc w:val="left"/>
      <w:pPr>
        <w:tabs>
          <w:tab w:val="num" w:pos="5388"/>
        </w:tabs>
        <w:ind w:left="5388" w:hanging="360"/>
      </w:pPr>
      <w:rPr>
        <w:rFonts w:ascii="Symbol" w:hAnsi="Symbol" w:hint="default"/>
      </w:rPr>
    </w:lvl>
    <w:lvl w:ilvl="7" w:tplc="040C0003" w:tentative="1">
      <w:start w:val="1"/>
      <w:numFmt w:val="bullet"/>
      <w:lvlText w:val="o"/>
      <w:lvlJc w:val="left"/>
      <w:pPr>
        <w:tabs>
          <w:tab w:val="num" w:pos="6108"/>
        </w:tabs>
        <w:ind w:left="6108" w:hanging="360"/>
      </w:pPr>
      <w:rPr>
        <w:rFonts w:ascii="Courier New" w:hAnsi="Courier New" w:cs="Courier New" w:hint="default"/>
      </w:rPr>
    </w:lvl>
    <w:lvl w:ilvl="8" w:tplc="040C0005" w:tentative="1">
      <w:start w:val="1"/>
      <w:numFmt w:val="bullet"/>
      <w:lvlText w:val=""/>
      <w:lvlJc w:val="left"/>
      <w:pPr>
        <w:tabs>
          <w:tab w:val="num" w:pos="6828"/>
        </w:tabs>
        <w:ind w:left="6828" w:hanging="360"/>
      </w:pPr>
      <w:rPr>
        <w:rFonts w:ascii="Wingdings" w:hAnsi="Wingdings" w:hint="default"/>
      </w:rPr>
    </w:lvl>
  </w:abstractNum>
  <w:abstractNum w:abstractNumId="10">
    <w:nsid w:val="2D902969"/>
    <w:multiLevelType w:val="hybridMultilevel"/>
    <w:tmpl w:val="ACA82D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9A33A4"/>
    <w:multiLevelType w:val="hybridMultilevel"/>
    <w:tmpl w:val="23BC36D0"/>
    <w:lvl w:ilvl="0" w:tplc="740C6C40">
      <w:numFmt w:val="bullet"/>
      <w:lvlText w:val="-"/>
      <w:lvlJc w:val="left"/>
      <w:pPr>
        <w:ind w:left="720" w:hanging="360"/>
      </w:pPr>
      <w:rPr>
        <w:rFonts w:ascii="Arial" w:eastAsia="Times New Roman" w:hAnsi="Arial" w:cs="Aria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nsid w:val="32CD32CF"/>
    <w:multiLevelType w:val="hybridMultilevel"/>
    <w:tmpl w:val="CBF86E0A"/>
    <w:lvl w:ilvl="0" w:tplc="15EA36C8">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13">
    <w:nsid w:val="36A64533"/>
    <w:multiLevelType w:val="hybridMultilevel"/>
    <w:tmpl w:val="D9180FD6"/>
    <w:lvl w:ilvl="0" w:tplc="F094E5E6">
      <w:start w:val="1"/>
      <w:numFmt w:val="bullet"/>
      <w:lvlText w:val=""/>
      <w:lvlPicBulletId w:val="1"/>
      <w:lvlJc w:val="left"/>
      <w:pPr>
        <w:tabs>
          <w:tab w:val="num" w:pos="720"/>
        </w:tabs>
        <w:ind w:left="720" w:hanging="360"/>
      </w:pPr>
      <w:rPr>
        <w:rFonts w:ascii="Symbol" w:hAnsi="Symbol" w:hint="default"/>
      </w:rPr>
    </w:lvl>
    <w:lvl w:ilvl="1" w:tplc="5EE635A6">
      <w:start w:val="1"/>
      <w:numFmt w:val="bullet"/>
      <w:lvlText w:val=""/>
      <w:lvlPicBulletId w:val="1"/>
      <w:lvlJc w:val="left"/>
      <w:pPr>
        <w:tabs>
          <w:tab w:val="num" w:pos="1440"/>
        </w:tabs>
        <w:ind w:left="1440" w:hanging="360"/>
      </w:pPr>
      <w:rPr>
        <w:rFonts w:ascii="Symbol" w:hAnsi="Symbol" w:hint="default"/>
      </w:rPr>
    </w:lvl>
    <w:lvl w:ilvl="2" w:tplc="B3204D06" w:tentative="1">
      <w:start w:val="1"/>
      <w:numFmt w:val="bullet"/>
      <w:lvlText w:val=""/>
      <w:lvlPicBulletId w:val="1"/>
      <w:lvlJc w:val="left"/>
      <w:pPr>
        <w:tabs>
          <w:tab w:val="num" w:pos="2160"/>
        </w:tabs>
        <w:ind w:left="2160" w:hanging="360"/>
      </w:pPr>
      <w:rPr>
        <w:rFonts w:ascii="Symbol" w:hAnsi="Symbol" w:hint="default"/>
      </w:rPr>
    </w:lvl>
    <w:lvl w:ilvl="3" w:tplc="63423430" w:tentative="1">
      <w:start w:val="1"/>
      <w:numFmt w:val="bullet"/>
      <w:lvlText w:val=""/>
      <w:lvlPicBulletId w:val="1"/>
      <w:lvlJc w:val="left"/>
      <w:pPr>
        <w:tabs>
          <w:tab w:val="num" w:pos="2880"/>
        </w:tabs>
        <w:ind w:left="2880" w:hanging="360"/>
      </w:pPr>
      <w:rPr>
        <w:rFonts w:ascii="Symbol" w:hAnsi="Symbol" w:hint="default"/>
      </w:rPr>
    </w:lvl>
    <w:lvl w:ilvl="4" w:tplc="74DEF012" w:tentative="1">
      <w:start w:val="1"/>
      <w:numFmt w:val="bullet"/>
      <w:lvlText w:val=""/>
      <w:lvlPicBulletId w:val="1"/>
      <w:lvlJc w:val="left"/>
      <w:pPr>
        <w:tabs>
          <w:tab w:val="num" w:pos="3600"/>
        </w:tabs>
        <w:ind w:left="3600" w:hanging="360"/>
      </w:pPr>
      <w:rPr>
        <w:rFonts w:ascii="Symbol" w:hAnsi="Symbol" w:hint="default"/>
      </w:rPr>
    </w:lvl>
    <w:lvl w:ilvl="5" w:tplc="A9E08956" w:tentative="1">
      <w:start w:val="1"/>
      <w:numFmt w:val="bullet"/>
      <w:lvlText w:val=""/>
      <w:lvlPicBulletId w:val="1"/>
      <w:lvlJc w:val="left"/>
      <w:pPr>
        <w:tabs>
          <w:tab w:val="num" w:pos="4320"/>
        </w:tabs>
        <w:ind w:left="4320" w:hanging="360"/>
      </w:pPr>
      <w:rPr>
        <w:rFonts w:ascii="Symbol" w:hAnsi="Symbol" w:hint="default"/>
      </w:rPr>
    </w:lvl>
    <w:lvl w:ilvl="6" w:tplc="0FE65F62" w:tentative="1">
      <w:start w:val="1"/>
      <w:numFmt w:val="bullet"/>
      <w:lvlText w:val=""/>
      <w:lvlPicBulletId w:val="1"/>
      <w:lvlJc w:val="left"/>
      <w:pPr>
        <w:tabs>
          <w:tab w:val="num" w:pos="5040"/>
        </w:tabs>
        <w:ind w:left="5040" w:hanging="360"/>
      </w:pPr>
      <w:rPr>
        <w:rFonts w:ascii="Symbol" w:hAnsi="Symbol" w:hint="default"/>
      </w:rPr>
    </w:lvl>
    <w:lvl w:ilvl="7" w:tplc="CF6041DE" w:tentative="1">
      <w:start w:val="1"/>
      <w:numFmt w:val="bullet"/>
      <w:lvlText w:val=""/>
      <w:lvlPicBulletId w:val="1"/>
      <w:lvlJc w:val="left"/>
      <w:pPr>
        <w:tabs>
          <w:tab w:val="num" w:pos="5760"/>
        </w:tabs>
        <w:ind w:left="5760" w:hanging="360"/>
      </w:pPr>
      <w:rPr>
        <w:rFonts w:ascii="Symbol" w:hAnsi="Symbol" w:hint="default"/>
      </w:rPr>
    </w:lvl>
    <w:lvl w:ilvl="8" w:tplc="5588C1AA" w:tentative="1">
      <w:start w:val="1"/>
      <w:numFmt w:val="bullet"/>
      <w:lvlText w:val=""/>
      <w:lvlPicBulletId w:val="1"/>
      <w:lvlJc w:val="left"/>
      <w:pPr>
        <w:tabs>
          <w:tab w:val="num" w:pos="6480"/>
        </w:tabs>
        <w:ind w:left="6480" w:hanging="360"/>
      </w:pPr>
      <w:rPr>
        <w:rFonts w:ascii="Symbol" w:hAnsi="Symbol" w:hint="default"/>
      </w:rPr>
    </w:lvl>
  </w:abstractNum>
  <w:abstractNum w:abstractNumId="14">
    <w:nsid w:val="38A01D63"/>
    <w:multiLevelType w:val="hybridMultilevel"/>
    <w:tmpl w:val="FB1035C0"/>
    <w:lvl w:ilvl="0" w:tplc="F8B6DFC4">
      <w:numFmt w:val="bullet"/>
      <w:lvlText w:val="-"/>
      <w:lvlJc w:val="left"/>
      <w:pPr>
        <w:ind w:left="1080" w:hanging="360"/>
      </w:pPr>
      <w:rPr>
        <w:rFonts w:ascii="Arial" w:eastAsia="Times New Roman" w:hAnsi="Arial" w:cs="Arial" w:hint="default"/>
      </w:rPr>
    </w:lvl>
    <w:lvl w:ilvl="1" w:tplc="F8B009C0">
      <w:start w:val="1"/>
      <w:numFmt w:val="bullet"/>
      <w:lvlText w:val="o"/>
      <w:lvlJc w:val="left"/>
      <w:pPr>
        <w:ind w:left="1800" w:hanging="360"/>
      </w:pPr>
      <w:rPr>
        <w:rFonts w:ascii="Courier New" w:hAnsi="Courier New" w:cs="Courier New" w:hint="default"/>
      </w:rPr>
    </w:lvl>
    <w:lvl w:ilvl="2" w:tplc="8968DF46">
      <w:start w:val="1"/>
      <w:numFmt w:val="bullet"/>
      <w:lvlText w:val=""/>
      <w:lvlJc w:val="left"/>
      <w:pPr>
        <w:ind w:left="2520" w:hanging="360"/>
      </w:pPr>
      <w:rPr>
        <w:rFonts w:ascii="Wingdings" w:hAnsi="Wingdings" w:hint="default"/>
      </w:rPr>
    </w:lvl>
    <w:lvl w:ilvl="3" w:tplc="2BF848C4" w:tentative="1">
      <w:start w:val="1"/>
      <w:numFmt w:val="bullet"/>
      <w:lvlText w:val=""/>
      <w:lvlJc w:val="left"/>
      <w:pPr>
        <w:ind w:left="3240" w:hanging="360"/>
      </w:pPr>
      <w:rPr>
        <w:rFonts w:ascii="Symbol" w:hAnsi="Symbol" w:hint="default"/>
      </w:rPr>
    </w:lvl>
    <w:lvl w:ilvl="4" w:tplc="E73A2FE8" w:tentative="1">
      <w:start w:val="1"/>
      <w:numFmt w:val="bullet"/>
      <w:lvlText w:val="o"/>
      <w:lvlJc w:val="left"/>
      <w:pPr>
        <w:ind w:left="3960" w:hanging="360"/>
      </w:pPr>
      <w:rPr>
        <w:rFonts w:ascii="Courier New" w:hAnsi="Courier New" w:cs="Courier New" w:hint="default"/>
      </w:rPr>
    </w:lvl>
    <w:lvl w:ilvl="5" w:tplc="4230A924" w:tentative="1">
      <w:start w:val="1"/>
      <w:numFmt w:val="bullet"/>
      <w:lvlText w:val=""/>
      <w:lvlJc w:val="left"/>
      <w:pPr>
        <w:ind w:left="4680" w:hanging="360"/>
      </w:pPr>
      <w:rPr>
        <w:rFonts w:ascii="Wingdings" w:hAnsi="Wingdings" w:hint="default"/>
      </w:rPr>
    </w:lvl>
    <w:lvl w:ilvl="6" w:tplc="733A19C8" w:tentative="1">
      <w:start w:val="1"/>
      <w:numFmt w:val="bullet"/>
      <w:lvlText w:val=""/>
      <w:lvlJc w:val="left"/>
      <w:pPr>
        <w:ind w:left="5400" w:hanging="360"/>
      </w:pPr>
      <w:rPr>
        <w:rFonts w:ascii="Symbol" w:hAnsi="Symbol" w:hint="default"/>
      </w:rPr>
    </w:lvl>
    <w:lvl w:ilvl="7" w:tplc="652242C6" w:tentative="1">
      <w:start w:val="1"/>
      <w:numFmt w:val="bullet"/>
      <w:lvlText w:val="o"/>
      <w:lvlJc w:val="left"/>
      <w:pPr>
        <w:ind w:left="6120" w:hanging="360"/>
      </w:pPr>
      <w:rPr>
        <w:rFonts w:ascii="Courier New" w:hAnsi="Courier New" w:cs="Courier New" w:hint="default"/>
      </w:rPr>
    </w:lvl>
    <w:lvl w:ilvl="8" w:tplc="0DA0FA24" w:tentative="1">
      <w:start w:val="1"/>
      <w:numFmt w:val="bullet"/>
      <w:lvlText w:val=""/>
      <w:lvlJc w:val="left"/>
      <w:pPr>
        <w:ind w:left="6840" w:hanging="360"/>
      </w:pPr>
      <w:rPr>
        <w:rFonts w:ascii="Wingdings" w:hAnsi="Wingdings" w:hint="default"/>
      </w:rPr>
    </w:lvl>
  </w:abstractNum>
  <w:abstractNum w:abstractNumId="15">
    <w:nsid w:val="395F24EE"/>
    <w:multiLevelType w:val="hybridMultilevel"/>
    <w:tmpl w:val="022CBDAC"/>
    <w:lvl w:ilvl="0" w:tplc="70086390">
      <w:start w:val="1"/>
      <w:numFmt w:val="bullet"/>
      <w:lvlText w:val=""/>
      <w:lvlPicBulletId w:val="1"/>
      <w:lvlJc w:val="left"/>
      <w:pPr>
        <w:tabs>
          <w:tab w:val="num" w:pos="720"/>
        </w:tabs>
        <w:ind w:left="720" w:hanging="360"/>
      </w:pPr>
      <w:rPr>
        <w:rFonts w:ascii="Symbol" w:hAnsi="Symbol" w:hint="default"/>
      </w:rPr>
    </w:lvl>
    <w:lvl w:ilvl="1" w:tplc="04090003">
      <w:start w:val="1"/>
      <w:numFmt w:val="bullet"/>
      <w:lvlText w:val=""/>
      <w:lvlPicBulletId w:val="1"/>
      <w:lvlJc w:val="left"/>
      <w:pPr>
        <w:tabs>
          <w:tab w:val="num" w:pos="1440"/>
        </w:tabs>
        <w:ind w:left="1440" w:hanging="360"/>
      </w:pPr>
      <w:rPr>
        <w:rFonts w:ascii="Symbol" w:hAnsi="Symbol" w:hint="default"/>
      </w:rPr>
    </w:lvl>
    <w:lvl w:ilvl="2" w:tplc="04090005" w:tentative="1">
      <w:start w:val="1"/>
      <w:numFmt w:val="bullet"/>
      <w:lvlText w:val=""/>
      <w:lvlPicBulletId w:val="1"/>
      <w:lvlJc w:val="left"/>
      <w:pPr>
        <w:tabs>
          <w:tab w:val="num" w:pos="2160"/>
        </w:tabs>
        <w:ind w:left="2160" w:hanging="360"/>
      </w:pPr>
      <w:rPr>
        <w:rFonts w:ascii="Symbol" w:hAnsi="Symbol" w:hint="default"/>
      </w:rPr>
    </w:lvl>
    <w:lvl w:ilvl="3" w:tplc="04090001" w:tentative="1">
      <w:start w:val="1"/>
      <w:numFmt w:val="bullet"/>
      <w:lvlText w:val=""/>
      <w:lvlPicBulletId w:val="1"/>
      <w:lvlJc w:val="left"/>
      <w:pPr>
        <w:tabs>
          <w:tab w:val="num" w:pos="2880"/>
        </w:tabs>
        <w:ind w:left="2880" w:hanging="360"/>
      </w:pPr>
      <w:rPr>
        <w:rFonts w:ascii="Symbol" w:hAnsi="Symbol" w:hint="default"/>
      </w:rPr>
    </w:lvl>
    <w:lvl w:ilvl="4" w:tplc="04090003" w:tentative="1">
      <w:start w:val="1"/>
      <w:numFmt w:val="bullet"/>
      <w:lvlText w:val=""/>
      <w:lvlPicBulletId w:val="1"/>
      <w:lvlJc w:val="left"/>
      <w:pPr>
        <w:tabs>
          <w:tab w:val="num" w:pos="3600"/>
        </w:tabs>
        <w:ind w:left="3600" w:hanging="360"/>
      </w:pPr>
      <w:rPr>
        <w:rFonts w:ascii="Symbol" w:hAnsi="Symbol" w:hint="default"/>
      </w:rPr>
    </w:lvl>
    <w:lvl w:ilvl="5" w:tplc="04090005" w:tentative="1">
      <w:start w:val="1"/>
      <w:numFmt w:val="bullet"/>
      <w:lvlText w:val=""/>
      <w:lvlPicBulletId w:val="1"/>
      <w:lvlJc w:val="left"/>
      <w:pPr>
        <w:tabs>
          <w:tab w:val="num" w:pos="4320"/>
        </w:tabs>
        <w:ind w:left="4320" w:hanging="360"/>
      </w:pPr>
      <w:rPr>
        <w:rFonts w:ascii="Symbol" w:hAnsi="Symbol" w:hint="default"/>
      </w:rPr>
    </w:lvl>
    <w:lvl w:ilvl="6" w:tplc="04090001" w:tentative="1">
      <w:start w:val="1"/>
      <w:numFmt w:val="bullet"/>
      <w:lvlText w:val=""/>
      <w:lvlPicBulletId w:val="1"/>
      <w:lvlJc w:val="left"/>
      <w:pPr>
        <w:tabs>
          <w:tab w:val="num" w:pos="5040"/>
        </w:tabs>
        <w:ind w:left="5040" w:hanging="360"/>
      </w:pPr>
      <w:rPr>
        <w:rFonts w:ascii="Symbol" w:hAnsi="Symbol" w:hint="default"/>
      </w:rPr>
    </w:lvl>
    <w:lvl w:ilvl="7" w:tplc="04090003" w:tentative="1">
      <w:start w:val="1"/>
      <w:numFmt w:val="bullet"/>
      <w:lvlText w:val=""/>
      <w:lvlPicBulletId w:val="1"/>
      <w:lvlJc w:val="left"/>
      <w:pPr>
        <w:tabs>
          <w:tab w:val="num" w:pos="5760"/>
        </w:tabs>
        <w:ind w:left="5760" w:hanging="360"/>
      </w:pPr>
      <w:rPr>
        <w:rFonts w:ascii="Symbol" w:hAnsi="Symbol" w:hint="default"/>
      </w:rPr>
    </w:lvl>
    <w:lvl w:ilvl="8" w:tplc="04090005" w:tentative="1">
      <w:start w:val="1"/>
      <w:numFmt w:val="bullet"/>
      <w:lvlText w:val=""/>
      <w:lvlPicBulletId w:val="1"/>
      <w:lvlJc w:val="left"/>
      <w:pPr>
        <w:tabs>
          <w:tab w:val="num" w:pos="6480"/>
        </w:tabs>
        <w:ind w:left="6480" w:hanging="360"/>
      </w:pPr>
      <w:rPr>
        <w:rFonts w:ascii="Symbol" w:hAnsi="Symbol" w:hint="default"/>
      </w:rPr>
    </w:lvl>
  </w:abstractNum>
  <w:abstractNum w:abstractNumId="16">
    <w:nsid w:val="3BB30659"/>
    <w:multiLevelType w:val="hybridMultilevel"/>
    <w:tmpl w:val="68981E08"/>
    <w:lvl w:ilvl="0" w:tplc="F9E0AEC4">
      <w:start w:val="1"/>
      <w:numFmt w:val="bullet"/>
      <w:lvlText w:val="•"/>
      <w:lvlJc w:val="left"/>
      <w:pPr>
        <w:tabs>
          <w:tab w:val="num" w:pos="720"/>
        </w:tabs>
        <w:ind w:left="720" w:hanging="360"/>
      </w:pPr>
      <w:rPr>
        <w:rFonts w:ascii="Arial" w:hAnsi="Arial" w:hint="default"/>
      </w:rPr>
    </w:lvl>
    <w:lvl w:ilvl="1" w:tplc="0A7468D0" w:tentative="1">
      <w:start w:val="1"/>
      <w:numFmt w:val="bullet"/>
      <w:lvlText w:val="•"/>
      <w:lvlJc w:val="left"/>
      <w:pPr>
        <w:tabs>
          <w:tab w:val="num" w:pos="1440"/>
        </w:tabs>
        <w:ind w:left="1440" w:hanging="360"/>
      </w:pPr>
      <w:rPr>
        <w:rFonts w:ascii="Arial" w:hAnsi="Arial" w:hint="default"/>
      </w:rPr>
    </w:lvl>
    <w:lvl w:ilvl="2" w:tplc="6A7EC98A" w:tentative="1">
      <w:start w:val="1"/>
      <w:numFmt w:val="bullet"/>
      <w:lvlText w:val="•"/>
      <w:lvlJc w:val="left"/>
      <w:pPr>
        <w:tabs>
          <w:tab w:val="num" w:pos="2160"/>
        </w:tabs>
        <w:ind w:left="2160" w:hanging="360"/>
      </w:pPr>
      <w:rPr>
        <w:rFonts w:ascii="Arial" w:hAnsi="Arial" w:hint="default"/>
      </w:rPr>
    </w:lvl>
    <w:lvl w:ilvl="3" w:tplc="5AE2F6D2" w:tentative="1">
      <w:start w:val="1"/>
      <w:numFmt w:val="bullet"/>
      <w:lvlText w:val="•"/>
      <w:lvlJc w:val="left"/>
      <w:pPr>
        <w:tabs>
          <w:tab w:val="num" w:pos="2880"/>
        </w:tabs>
        <w:ind w:left="2880" w:hanging="360"/>
      </w:pPr>
      <w:rPr>
        <w:rFonts w:ascii="Arial" w:hAnsi="Arial" w:hint="default"/>
      </w:rPr>
    </w:lvl>
    <w:lvl w:ilvl="4" w:tplc="7CCC14AE" w:tentative="1">
      <w:start w:val="1"/>
      <w:numFmt w:val="bullet"/>
      <w:lvlText w:val="•"/>
      <w:lvlJc w:val="left"/>
      <w:pPr>
        <w:tabs>
          <w:tab w:val="num" w:pos="3600"/>
        </w:tabs>
        <w:ind w:left="3600" w:hanging="360"/>
      </w:pPr>
      <w:rPr>
        <w:rFonts w:ascii="Arial" w:hAnsi="Arial" w:hint="default"/>
      </w:rPr>
    </w:lvl>
    <w:lvl w:ilvl="5" w:tplc="A3BABB8A" w:tentative="1">
      <w:start w:val="1"/>
      <w:numFmt w:val="bullet"/>
      <w:lvlText w:val="•"/>
      <w:lvlJc w:val="left"/>
      <w:pPr>
        <w:tabs>
          <w:tab w:val="num" w:pos="4320"/>
        </w:tabs>
        <w:ind w:left="4320" w:hanging="360"/>
      </w:pPr>
      <w:rPr>
        <w:rFonts w:ascii="Arial" w:hAnsi="Arial" w:hint="default"/>
      </w:rPr>
    </w:lvl>
    <w:lvl w:ilvl="6" w:tplc="28A258BE" w:tentative="1">
      <w:start w:val="1"/>
      <w:numFmt w:val="bullet"/>
      <w:lvlText w:val="•"/>
      <w:lvlJc w:val="left"/>
      <w:pPr>
        <w:tabs>
          <w:tab w:val="num" w:pos="5040"/>
        </w:tabs>
        <w:ind w:left="5040" w:hanging="360"/>
      </w:pPr>
      <w:rPr>
        <w:rFonts w:ascii="Arial" w:hAnsi="Arial" w:hint="default"/>
      </w:rPr>
    </w:lvl>
    <w:lvl w:ilvl="7" w:tplc="CD56EEAA" w:tentative="1">
      <w:start w:val="1"/>
      <w:numFmt w:val="bullet"/>
      <w:lvlText w:val="•"/>
      <w:lvlJc w:val="left"/>
      <w:pPr>
        <w:tabs>
          <w:tab w:val="num" w:pos="5760"/>
        </w:tabs>
        <w:ind w:left="5760" w:hanging="360"/>
      </w:pPr>
      <w:rPr>
        <w:rFonts w:ascii="Arial" w:hAnsi="Arial" w:hint="default"/>
      </w:rPr>
    </w:lvl>
    <w:lvl w:ilvl="8" w:tplc="77C8C488" w:tentative="1">
      <w:start w:val="1"/>
      <w:numFmt w:val="bullet"/>
      <w:lvlText w:val="•"/>
      <w:lvlJc w:val="left"/>
      <w:pPr>
        <w:tabs>
          <w:tab w:val="num" w:pos="6480"/>
        </w:tabs>
        <w:ind w:left="6480" w:hanging="360"/>
      </w:pPr>
      <w:rPr>
        <w:rFonts w:ascii="Arial" w:hAnsi="Arial" w:hint="default"/>
      </w:rPr>
    </w:lvl>
  </w:abstractNum>
  <w:abstractNum w:abstractNumId="17">
    <w:nsid w:val="3BB438B1"/>
    <w:multiLevelType w:val="multilevel"/>
    <w:tmpl w:val="DF60E2BA"/>
    <w:lvl w:ilvl="0">
      <w:start w:val="1"/>
      <w:numFmt w:val="decimal"/>
      <w:lvlText w:val="%1."/>
      <w:lvlJc w:val="left"/>
      <w:pPr>
        <w:ind w:left="360" w:hanging="360"/>
      </w:pPr>
    </w:lvl>
    <w:lvl w:ilvl="1">
      <w:start w:val="1"/>
      <w:numFmt w:val="decimal"/>
      <w:pStyle w:val="StyleHeading2ArialSmallcaps"/>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BF431CC"/>
    <w:multiLevelType w:val="hybridMultilevel"/>
    <w:tmpl w:val="3A148CE4"/>
    <w:lvl w:ilvl="0" w:tplc="79308B1A">
      <w:start w:val="1"/>
      <w:numFmt w:val="bullet"/>
      <w:lvlText w:val="•"/>
      <w:lvlJc w:val="left"/>
      <w:pPr>
        <w:tabs>
          <w:tab w:val="num" w:pos="1080"/>
        </w:tabs>
        <w:ind w:left="1080" w:hanging="360"/>
      </w:pPr>
      <w:rPr>
        <w:rFonts w:ascii="Arial" w:hAnsi="Arial" w:hint="default"/>
      </w:rPr>
    </w:lvl>
    <w:lvl w:ilvl="1" w:tplc="CDD27FCA" w:tentative="1">
      <w:start w:val="1"/>
      <w:numFmt w:val="bullet"/>
      <w:lvlText w:val="•"/>
      <w:lvlJc w:val="left"/>
      <w:pPr>
        <w:tabs>
          <w:tab w:val="num" w:pos="1800"/>
        </w:tabs>
        <w:ind w:left="1800" w:hanging="360"/>
      </w:pPr>
      <w:rPr>
        <w:rFonts w:ascii="Arial" w:hAnsi="Arial" w:hint="default"/>
      </w:rPr>
    </w:lvl>
    <w:lvl w:ilvl="2" w:tplc="D1A65F74" w:tentative="1">
      <w:start w:val="1"/>
      <w:numFmt w:val="bullet"/>
      <w:lvlText w:val="•"/>
      <w:lvlJc w:val="left"/>
      <w:pPr>
        <w:tabs>
          <w:tab w:val="num" w:pos="2520"/>
        </w:tabs>
        <w:ind w:left="2520" w:hanging="360"/>
      </w:pPr>
      <w:rPr>
        <w:rFonts w:ascii="Arial" w:hAnsi="Arial" w:hint="default"/>
      </w:rPr>
    </w:lvl>
    <w:lvl w:ilvl="3" w:tplc="4182AA66" w:tentative="1">
      <w:start w:val="1"/>
      <w:numFmt w:val="bullet"/>
      <w:lvlText w:val="•"/>
      <w:lvlJc w:val="left"/>
      <w:pPr>
        <w:tabs>
          <w:tab w:val="num" w:pos="3240"/>
        </w:tabs>
        <w:ind w:left="3240" w:hanging="360"/>
      </w:pPr>
      <w:rPr>
        <w:rFonts w:ascii="Arial" w:hAnsi="Arial" w:hint="default"/>
      </w:rPr>
    </w:lvl>
    <w:lvl w:ilvl="4" w:tplc="83A26B38" w:tentative="1">
      <w:start w:val="1"/>
      <w:numFmt w:val="bullet"/>
      <w:lvlText w:val="•"/>
      <w:lvlJc w:val="left"/>
      <w:pPr>
        <w:tabs>
          <w:tab w:val="num" w:pos="3960"/>
        </w:tabs>
        <w:ind w:left="3960" w:hanging="360"/>
      </w:pPr>
      <w:rPr>
        <w:rFonts w:ascii="Arial" w:hAnsi="Arial" w:hint="default"/>
      </w:rPr>
    </w:lvl>
    <w:lvl w:ilvl="5" w:tplc="D2185C04" w:tentative="1">
      <w:start w:val="1"/>
      <w:numFmt w:val="bullet"/>
      <w:lvlText w:val="•"/>
      <w:lvlJc w:val="left"/>
      <w:pPr>
        <w:tabs>
          <w:tab w:val="num" w:pos="4680"/>
        </w:tabs>
        <w:ind w:left="4680" w:hanging="360"/>
      </w:pPr>
      <w:rPr>
        <w:rFonts w:ascii="Arial" w:hAnsi="Arial" w:hint="default"/>
      </w:rPr>
    </w:lvl>
    <w:lvl w:ilvl="6" w:tplc="86EA425A" w:tentative="1">
      <w:start w:val="1"/>
      <w:numFmt w:val="bullet"/>
      <w:lvlText w:val="•"/>
      <w:lvlJc w:val="left"/>
      <w:pPr>
        <w:tabs>
          <w:tab w:val="num" w:pos="5400"/>
        </w:tabs>
        <w:ind w:left="5400" w:hanging="360"/>
      </w:pPr>
      <w:rPr>
        <w:rFonts w:ascii="Arial" w:hAnsi="Arial" w:hint="default"/>
      </w:rPr>
    </w:lvl>
    <w:lvl w:ilvl="7" w:tplc="CD5A7F66" w:tentative="1">
      <w:start w:val="1"/>
      <w:numFmt w:val="bullet"/>
      <w:lvlText w:val="•"/>
      <w:lvlJc w:val="left"/>
      <w:pPr>
        <w:tabs>
          <w:tab w:val="num" w:pos="6120"/>
        </w:tabs>
        <w:ind w:left="6120" w:hanging="360"/>
      </w:pPr>
      <w:rPr>
        <w:rFonts w:ascii="Arial" w:hAnsi="Arial" w:hint="default"/>
      </w:rPr>
    </w:lvl>
    <w:lvl w:ilvl="8" w:tplc="DC6E01E0" w:tentative="1">
      <w:start w:val="1"/>
      <w:numFmt w:val="bullet"/>
      <w:lvlText w:val="•"/>
      <w:lvlJc w:val="left"/>
      <w:pPr>
        <w:tabs>
          <w:tab w:val="num" w:pos="6840"/>
        </w:tabs>
        <w:ind w:left="6840" w:hanging="360"/>
      </w:pPr>
      <w:rPr>
        <w:rFonts w:ascii="Arial" w:hAnsi="Arial" w:hint="default"/>
      </w:rPr>
    </w:lvl>
  </w:abstractNum>
  <w:abstractNum w:abstractNumId="19">
    <w:nsid w:val="3CB706B3"/>
    <w:multiLevelType w:val="hybridMultilevel"/>
    <w:tmpl w:val="64DA989E"/>
    <w:lvl w:ilvl="0" w:tplc="80F25FB2">
      <w:start w:val="1"/>
      <w:numFmt w:val="bullet"/>
      <w:lvlText w:val="•"/>
      <w:lvlJc w:val="left"/>
      <w:pPr>
        <w:tabs>
          <w:tab w:val="num" w:pos="720"/>
        </w:tabs>
        <w:ind w:left="720" w:hanging="360"/>
      </w:pPr>
      <w:rPr>
        <w:rFonts w:ascii="Times New Roman" w:hAnsi="Times New Roman" w:hint="default"/>
      </w:rPr>
    </w:lvl>
    <w:lvl w:ilvl="1" w:tplc="A3EC185C" w:tentative="1">
      <w:start w:val="1"/>
      <w:numFmt w:val="bullet"/>
      <w:lvlText w:val="•"/>
      <w:lvlJc w:val="left"/>
      <w:pPr>
        <w:tabs>
          <w:tab w:val="num" w:pos="1440"/>
        </w:tabs>
        <w:ind w:left="1440" w:hanging="360"/>
      </w:pPr>
      <w:rPr>
        <w:rFonts w:ascii="Times New Roman" w:hAnsi="Times New Roman" w:hint="default"/>
      </w:rPr>
    </w:lvl>
    <w:lvl w:ilvl="2" w:tplc="E5904082" w:tentative="1">
      <w:start w:val="1"/>
      <w:numFmt w:val="bullet"/>
      <w:lvlText w:val="•"/>
      <w:lvlJc w:val="left"/>
      <w:pPr>
        <w:tabs>
          <w:tab w:val="num" w:pos="2160"/>
        </w:tabs>
        <w:ind w:left="2160" w:hanging="360"/>
      </w:pPr>
      <w:rPr>
        <w:rFonts w:ascii="Times New Roman" w:hAnsi="Times New Roman" w:hint="default"/>
      </w:rPr>
    </w:lvl>
    <w:lvl w:ilvl="3" w:tplc="05E6AA9E" w:tentative="1">
      <w:start w:val="1"/>
      <w:numFmt w:val="bullet"/>
      <w:lvlText w:val="•"/>
      <w:lvlJc w:val="left"/>
      <w:pPr>
        <w:tabs>
          <w:tab w:val="num" w:pos="2880"/>
        </w:tabs>
        <w:ind w:left="2880" w:hanging="360"/>
      </w:pPr>
      <w:rPr>
        <w:rFonts w:ascii="Times New Roman" w:hAnsi="Times New Roman" w:hint="default"/>
      </w:rPr>
    </w:lvl>
    <w:lvl w:ilvl="4" w:tplc="F836C1E4" w:tentative="1">
      <w:start w:val="1"/>
      <w:numFmt w:val="bullet"/>
      <w:lvlText w:val="•"/>
      <w:lvlJc w:val="left"/>
      <w:pPr>
        <w:tabs>
          <w:tab w:val="num" w:pos="3600"/>
        </w:tabs>
        <w:ind w:left="3600" w:hanging="360"/>
      </w:pPr>
      <w:rPr>
        <w:rFonts w:ascii="Times New Roman" w:hAnsi="Times New Roman" w:hint="default"/>
      </w:rPr>
    </w:lvl>
    <w:lvl w:ilvl="5" w:tplc="DF1CC248" w:tentative="1">
      <w:start w:val="1"/>
      <w:numFmt w:val="bullet"/>
      <w:lvlText w:val="•"/>
      <w:lvlJc w:val="left"/>
      <w:pPr>
        <w:tabs>
          <w:tab w:val="num" w:pos="4320"/>
        </w:tabs>
        <w:ind w:left="4320" w:hanging="360"/>
      </w:pPr>
      <w:rPr>
        <w:rFonts w:ascii="Times New Roman" w:hAnsi="Times New Roman" w:hint="default"/>
      </w:rPr>
    </w:lvl>
    <w:lvl w:ilvl="6" w:tplc="ED4E84F6" w:tentative="1">
      <w:start w:val="1"/>
      <w:numFmt w:val="bullet"/>
      <w:lvlText w:val="•"/>
      <w:lvlJc w:val="left"/>
      <w:pPr>
        <w:tabs>
          <w:tab w:val="num" w:pos="5040"/>
        </w:tabs>
        <w:ind w:left="5040" w:hanging="360"/>
      </w:pPr>
      <w:rPr>
        <w:rFonts w:ascii="Times New Roman" w:hAnsi="Times New Roman" w:hint="default"/>
      </w:rPr>
    </w:lvl>
    <w:lvl w:ilvl="7" w:tplc="35AA0138" w:tentative="1">
      <w:start w:val="1"/>
      <w:numFmt w:val="bullet"/>
      <w:lvlText w:val="•"/>
      <w:lvlJc w:val="left"/>
      <w:pPr>
        <w:tabs>
          <w:tab w:val="num" w:pos="5760"/>
        </w:tabs>
        <w:ind w:left="5760" w:hanging="360"/>
      </w:pPr>
      <w:rPr>
        <w:rFonts w:ascii="Times New Roman" w:hAnsi="Times New Roman" w:hint="default"/>
      </w:rPr>
    </w:lvl>
    <w:lvl w:ilvl="8" w:tplc="3F2275CE" w:tentative="1">
      <w:start w:val="1"/>
      <w:numFmt w:val="bullet"/>
      <w:lvlText w:val="•"/>
      <w:lvlJc w:val="left"/>
      <w:pPr>
        <w:tabs>
          <w:tab w:val="num" w:pos="6480"/>
        </w:tabs>
        <w:ind w:left="6480" w:hanging="360"/>
      </w:pPr>
      <w:rPr>
        <w:rFonts w:ascii="Times New Roman" w:hAnsi="Times New Roman" w:hint="default"/>
      </w:rPr>
    </w:lvl>
  </w:abstractNum>
  <w:abstractNum w:abstractNumId="20">
    <w:nsid w:val="3D7D12B3"/>
    <w:multiLevelType w:val="hybridMultilevel"/>
    <w:tmpl w:val="21169AB8"/>
    <w:lvl w:ilvl="0" w:tplc="6EAEABB8">
      <w:start w:val="1"/>
      <w:numFmt w:val="bullet"/>
      <w:lvlText w:val=""/>
      <w:lvlPicBulletId w:val="1"/>
      <w:lvlJc w:val="left"/>
      <w:pPr>
        <w:tabs>
          <w:tab w:val="num" w:pos="720"/>
        </w:tabs>
        <w:ind w:left="720" w:hanging="360"/>
      </w:pPr>
      <w:rPr>
        <w:rFonts w:ascii="Symbol" w:hAnsi="Symbol" w:hint="default"/>
      </w:rPr>
    </w:lvl>
    <w:lvl w:ilvl="1" w:tplc="5196368E">
      <w:start w:val="1"/>
      <w:numFmt w:val="bullet"/>
      <w:lvlText w:val=""/>
      <w:lvlPicBulletId w:val="1"/>
      <w:lvlJc w:val="left"/>
      <w:pPr>
        <w:tabs>
          <w:tab w:val="num" w:pos="1440"/>
        </w:tabs>
        <w:ind w:left="1440" w:hanging="360"/>
      </w:pPr>
      <w:rPr>
        <w:rFonts w:ascii="Symbol" w:hAnsi="Symbol" w:hint="default"/>
      </w:rPr>
    </w:lvl>
    <w:lvl w:ilvl="2" w:tplc="5694C6EA" w:tentative="1">
      <w:start w:val="1"/>
      <w:numFmt w:val="bullet"/>
      <w:lvlText w:val=""/>
      <w:lvlPicBulletId w:val="1"/>
      <w:lvlJc w:val="left"/>
      <w:pPr>
        <w:tabs>
          <w:tab w:val="num" w:pos="2160"/>
        </w:tabs>
        <w:ind w:left="2160" w:hanging="360"/>
      </w:pPr>
      <w:rPr>
        <w:rFonts w:ascii="Symbol" w:hAnsi="Symbol" w:hint="default"/>
      </w:rPr>
    </w:lvl>
    <w:lvl w:ilvl="3" w:tplc="AFFAC0BA" w:tentative="1">
      <w:start w:val="1"/>
      <w:numFmt w:val="bullet"/>
      <w:lvlText w:val=""/>
      <w:lvlPicBulletId w:val="1"/>
      <w:lvlJc w:val="left"/>
      <w:pPr>
        <w:tabs>
          <w:tab w:val="num" w:pos="2880"/>
        </w:tabs>
        <w:ind w:left="2880" w:hanging="360"/>
      </w:pPr>
      <w:rPr>
        <w:rFonts w:ascii="Symbol" w:hAnsi="Symbol" w:hint="default"/>
      </w:rPr>
    </w:lvl>
    <w:lvl w:ilvl="4" w:tplc="2AFA1224" w:tentative="1">
      <w:start w:val="1"/>
      <w:numFmt w:val="bullet"/>
      <w:lvlText w:val=""/>
      <w:lvlPicBulletId w:val="1"/>
      <w:lvlJc w:val="left"/>
      <w:pPr>
        <w:tabs>
          <w:tab w:val="num" w:pos="3600"/>
        </w:tabs>
        <w:ind w:left="3600" w:hanging="360"/>
      </w:pPr>
      <w:rPr>
        <w:rFonts w:ascii="Symbol" w:hAnsi="Symbol" w:hint="default"/>
      </w:rPr>
    </w:lvl>
    <w:lvl w:ilvl="5" w:tplc="4F9459C6" w:tentative="1">
      <w:start w:val="1"/>
      <w:numFmt w:val="bullet"/>
      <w:lvlText w:val=""/>
      <w:lvlPicBulletId w:val="1"/>
      <w:lvlJc w:val="left"/>
      <w:pPr>
        <w:tabs>
          <w:tab w:val="num" w:pos="4320"/>
        </w:tabs>
        <w:ind w:left="4320" w:hanging="360"/>
      </w:pPr>
      <w:rPr>
        <w:rFonts w:ascii="Symbol" w:hAnsi="Symbol" w:hint="default"/>
      </w:rPr>
    </w:lvl>
    <w:lvl w:ilvl="6" w:tplc="710AF35E" w:tentative="1">
      <w:start w:val="1"/>
      <w:numFmt w:val="bullet"/>
      <w:lvlText w:val=""/>
      <w:lvlPicBulletId w:val="1"/>
      <w:lvlJc w:val="left"/>
      <w:pPr>
        <w:tabs>
          <w:tab w:val="num" w:pos="5040"/>
        </w:tabs>
        <w:ind w:left="5040" w:hanging="360"/>
      </w:pPr>
      <w:rPr>
        <w:rFonts w:ascii="Symbol" w:hAnsi="Symbol" w:hint="default"/>
      </w:rPr>
    </w:lvl>
    <w:lvl w:ilvl="7" w:tplc="FD008B80" w:tentative="1">
      <w:start w:val="1"/>
      <w:numFmt w:val="bullet"/>
      <w:lvlText w:val=""/>
      <w:lvlPicBulletId w:val="1"/>
      <w:lvlJc w:val="left"/>
      <w:pPr>
        <w:tabs>
          <w:tab w:val="num" w:pos="5760"/>
        </w:tabs>
        <w:ind w:left="5760" w:hanging="360"/>
      </w:pPr>
      <w:rPr>
        <w:rFonts w:ascii="Symbol" w:hAnsi="Symbol" w:hint="default"/>
      </w:rPr>
    </w:lvl>
    <w:lvl w:ilvl="8" w:tplc="41C2FD5A" w:tentative="1">
      <w:start w:val="1"/>
      <w:numFmt w:val="bullet"/>
      <w:lvlText w:val=""/>
      <w:lvlPicBulletId w:val="1"/>
      <w:lvlJc w:val="left"/>
      <w:pPr>
        <w:tabs>
          <w:tab w:val="num" w:pos="6480"/>
        </w:tabs>
        <w:ind w:left="6480" w:hanging="360"/>
      </w:pPr>
      <w:rPr>
        <w:rFonts w:ascii="Symbol" w:hAnsi="Symbol" w:hint="default"/>
      </w:rPr>
    </w:lvl>
  </w:abstractNum>
  <w:abstractNum w:abstractNumId="21">
    <w:nsid w:val="3E6D0B0A"/>
    <w:multiLevelType w:val="hybridMultilevel"/>
    <w:tmpl w:val="56DCAC1C"/>
    <w:lvl w:ilvl="0" w:tplc="327E95E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FC93DEE"/>
    <w:multiLevelType w:val="hybridMultilevel"/>
    <w:tmpl w:val="4266C69C"/>
    <w:lvl w:ilvl="0" w:tplc="345C2794">
      <w:start w:val="1"/>
      <w:numFmt w:val="bullet"/>
      <w:lvlText w:val="•"/>
      <w:lvlJc w:val="left"/>
      <w:pPr>
        <w:tabs>
          <w:tab w:val="num" w:pos="720"/>
        </w:tabs>
        <w:ind w:left="720" w:hanging="360"/>
      </w:pPr>
      <w:rPr>
        <w:rFonts w:ascii="Arial" w:hAnsi="Arial" w:hint="default"/>
      </w:rPr>
    </w:lvl>
    <w:lvl w:ilvl="1" w:tplc="BFDCF02E" w:tentative="1">
      <w:start w:val="1"/>
      <w:numFmt w:val="bullet"/>
      <w:lvlText w:val="•"/>
      <w:lvlJc w:val="left"/>
      <w:pPr>
        <w:tabs>
          <w:tab w:val="num" w:pos="1440"/>
        </w:tabs>
        <w:ind w:left="1440" w:hanging="360"/>
      </w:pPr>
      <w:rPr>
        <w:rFonts w:ascii="Arial" w:hAnsi="Arial" w:hint="default"/>
      </w:rPr>
    </w:lvl>
    <w:lvl w:ilvl="2" w:tplc="D17C31C4" w:tentative="1">
      <w:start w:val="1"/>
      <w:numFmt w:val="bullet"/>
      <w:lvlText w:val="•"/>
      <w:lvlJc w:val="left"/>
      <w:pPr>
        <w:tabs>
          <w:tab w:val="num" w:pos="2160"/>
        </w:tabs>
        <w:ind w:left="2160" w:hanging="360"/>
      </w:pPr>
      <w:rPr>
        <w:rFonts w:ascii="Arial" w:hAnsi="Arial" w:hint="default"/>
      </w:rPr>
    </w:lvl>
    <w:lvl w:ilvl="3" w:tplc="A8E2525E" w:tentative="1">
      <w:start w:val="1"/>
      <w:numFmt w:val="bullet"/>
      <w:lvlText w:val="•"/>
      <w:lvlJc w:val="left"/>
      <w:pPr>
        <w:tabs>
          <w:tab w:val="num" w:pos="2880"/>
        </w:tabs>
        <w:ind w:left="2880" w:hanging="360"/>
      </w:pPr>
      <w:rPr>
        <w:rFonts w:ascii="Arial" w:hAnsi="Arial" w:hint="default"/>
      </w:rPr>
    </w:lvl>
    <w:lvl w:ilvl="4" w:tplc="46664988" w:tentative="1">
      <w:start w:val="1"/>
      <w:numFmt w:val="bullet"/>
      <w:lvlText w:val="•"/>
      <w:lvlJc w:val="left"/>
      <w:pPr>
        <w:tabs>
          <w:tab w:val="num" w:pos="3600"/>
        </w:tabs>
        <w:ind w:left="3600" w:hanging="360"/>
      </w:pPr>
      <w:rPr>
        <w:rFonts w:ascii="Arial" w:hAnsi="Arial" w:hint="default"/>
      </w:rPr>
    </w:lvl>
    <w:lvl w:ilvl="5" w:tplc="5DC49602" w:tentative="1">
      <w:start w:val="1"/>
      <w:numFmt w:val="bullet"/>
      <w:lvlText w:val="•"/>
      <w:lvlJc w:val="left"/>
      <w:pPr>
        <w:tabs>
          <w:tab w:val="num" w:pos="4320"/>
        </w:tabs>
        <w:ind w:left="4320" w:hanging="360"/>
      </w:pPr>
      <w:rPr>
        <w:rFonts w:ascii="Arial" w:hAnsi="Arial" w:hint="default"/>
      </w:rPr>
    </w:lvl>
    <w:lvl w:ilvl="6" w:tplc="739485C2" w:tentative="1">
      <w:start w:val="1"/>
      <w:numFmt w:val="bullet"/>
      <w:lvlText w:val="•"/>
      <w:lvlJc w:val="left"/>
      <w:pPr>
        <w:tabs>
          <w:tab w:val="num" w:pos="5040"/>
        </w:tabs>
        <w:ind w:left="5040" w:hanging="360"/>
      </w:pPr>
      <w:rPr>
        <w:rFonts w:ascii="Arial" w:hAnsi="Arial" w:hint="default"/>
      </w:rPr>
    </w:lvl>
    <w:lvl w:ilvl="7" w:tplc="FB4E8384" w:tentative="1">
      <w:start w:val="1"/>
      <w:numFmt w:val="bullet"/>
      <w:lvlText w:val="•"/>
      <w:lvlJc w:val="left"/>
      <w:pPr>
        <w:tabs>
          <w:tab w:val="num" w:pos="5760"/>
        </w:tabs>
        <w:ind w:left="5760" w:hanging="360"/>
      </w:pPr>
      <w:rPr>
        <w:rFonts w:ascii="Arial" w:hAnsi="Arial" w:hint="default"/>
      </w:rPr>
    </w:lvl>
    <w:lvl w:ilvl="8" w:tplc="BE2E8D48" w:tentative="1">
      <w:start w:val="1"/>
      <w:numFmt w:val="bullet"/>
      <w:lvlText w:val="•"/>
      <w:lvlJc w:val="left"/>
      <w:pPr>
        <w:tabs>
          <w:tab w:val="num" w:pos="6480"/>
        </w:tabs>
        <w:ind w:left="6480" w:hanging="360"/>
      </w:pPr>
      <w:rPr>
        <w:rFonts w:ascii="Arial" w:hAnsi="Arial" w:hint="default"/>
      </w:rPr>
    </w:lvl>
  </w:abstractNum>
  <w:abstractNum w:abstractNumId="23">
    <w:nsid w:val="404B5166"/>
    <w:multiLevelType w:val="hybridMultilevel"/>
    <w:tmpl w:val="D6900BA4"/>
    <w:lvl w:ilvl="0" w:tplc="09822512">
      <w:start w:val="1"/>
      <w:numFmt w:val="bullet"/>
      <w:lvlText w:val="•"/>
      <w:lvlJc w:val="left"/>
      <w:pPr>
        <w:tabs>
          <w:tab w:val="num" w:pos="720"/>
        </w:tabs>
        <w:ind w:left="720" w:hanging="360"/>
      </w:pPr>
      <w:rPr>
        <w:rFonts w:ascii="Times New Roman" w:hAnsi="Times New Roman" w:hint="default"/>
      </w:rPr>
    </w:lvl>
    <w:lvl w:ilvl="1" w:tplc="A856918A" w:tentative="1">
      <w:start w:val="1"/>
      <w:numFmt w:val="bullet"/>
      <w:lvlText w:val="•"/>
      <w:lvlJc w:val="left"/>
      <w:pPr>
        <w:tabs>
          <w:tab w:val="num" w:pos="1440"/>
        </w:tabs>
        <w:ind w:left="1440" w:hanging="360"/>
      </w:pPr>
      <w:rPr>
        <w:rFonts w:ascii="Times New Roman" w:hAnsi="Times New Roman" w:hint="default"/>
      </w:rPr>
    </w:lvl>
    <w:lvl w:ilvl="2" w:tplc="DEF2AD9E" w:tentative="1">
      <w:start w:val="1"/>
      <w:numFmt w:val="bullet"/>
      <w:lvlText w:val="•"/>
      <w:lvlJc w:val="left"/>
      <w:pPr>
        <w:tabs>
          <w:tab w:val="num" w:pos="2160"/>
        </w:tabs>
        <w:ind w:left="2160" w:hanging="360"/>
      </w:pPr>
      <w:rPr>
        <w:rFonts w:ascii="Times New Roman" w:hAnsi="Times New Roman" w:hint="default"/>
      </w:rPr>
    </w:lvl>
    <w:lvl w:ilvl="3" w:tplc="357A0A58" w:tentative="1">
      <w:start w:val="1"/>
      <w:numFmt w:val="bullet"/>
      <w:lvlText w:val="•"/>
      <w:lvlJc w:val="left"/>
      <w:pPr>
        <w:tabs>
          <w:tab w:val="num" w:pos="2880"/>
        </w:tabs>
        <w:ind w:left="2880" w:hanging="360"/>
      </w:pPr>
      <w:rPr>
        <w:rFonts w:ascii="Times New Roman" w:hAnsi="Times New Roman" w:hint="default"/>
      </w:rPr>
    </w:lvl>
    <w:lvl w:ilvl="4" w:tplc="12CEE7E8" w:tentative="1">
      <w:start w:val="1"/>
      <w:numFmt w:val="bullet"/>
      <w:lvlText w:val="•"/>
      <w:lvlJc w:val="left"/>
      <w:pPr>
        <w:tabs>
          <w:tab w:val="num" w:pos="3600"/>
        </w:tabs>
        <w:ind w:left="3600" w:hanging="360"/>
      </w:pPr>
      <w:rPr>
        <w:rFonts w:ascii="Times New Roman" w:hAnsi="Times New Roman" w:hint="default"/>
      </w:rPr>
    </w:lvl>
    <w:lvl w:ilvl="5" w:tplc="54E8C5F0" w:tentative="1">
      <w:start w:val="1"/>
      <w:numFmt w:val="bullet"/>
      <w:lvlText w:val="•"/>
      <w:lvlJc w:val="left"/>
      <w:pPr>
        <w:tabs>
          <w:tab w:val="num" w:pos="4320"/>
        </w:tabs>
        <w:ind w:left="4320" w:hanging="360"/>
      </w:pPr>
      <w:rPr>
        <w:rFonts w:ascii="Times New Roman" w:hAnsi="Times New Roman" w:hint="default"/>
      </w:rPr>
    </w:lvl>
    <w:lvl w:ilvl="6" w:tplc="1812C350" w:tentative="1">
      <w:start w:val="1"/>
      <w:numFmt w:val="bullet"/>
      <w:lvlText w:val="•"/>
      <w:lvlJc w:val="left"/>
      <w:pPr>
        <w:tabs>
          <w:tab w:val="num" w:pos="5040"/>
        </w:tabs>
        <w:ind w:left="5040" w:hanging="360"/>
      </w:pPr>
      <w:rPr>
        <w:rFonts w:ascii="Times New Roman" w:hAnsi="Times New Roman" w:hint="default"/>
      </w:rPr>
    </w:lvl>
    <w:lvl w:ilvl="7" w:tplc="8294E5BA" w:tentative="1">
      <w:start w:val="1"/>
      <w:numFmt w:val="bullet"/>
      <w:lvlText w:val="•"/>
      <w:lvlJc w:val="left"/>
      <w:pPr>
        <w:tabs>
          <w:tab w:val="num" w:pos="5760"/>
        </w:tabs>
        <w:ind w:left="5760" w:hanging="360"/>
      </w:pPr>
      <w:rPr>
        <w:rFonts w:ascii="Times New Roman" w:hAnsi="Times New Roman" w:hint="default"/>
      </w:rPr>
    </w:lvl>
    <w:lvl w:ilvl="8" w:tplc="D5025386" w:tentative="1">
      <w:start w:val="1"/>
      <w:numFmt w:val="bullet"/>
      <w:lvlText w:val="•"/>
      <w:lvlJc w:val="left"/>
      <w:pPr>
        <w:tabs>
          <w:tab w:val="num" w:pos="6480"/>
        </w:tabs>
        <w:ind w:left="6480" w:hanging="360"/>
      </w:pPr>
      <w:rPr>
        <w:rFonts w:ascii="Times New Roman" w:hAnsi="Times New Roman" w:hint="default"/>
      </w:rPr>
    </w:lvl>
  </w:abstractNum>
  <w:abstractNum w:abstractNumId="24">
    <w:nsid w:val="45D65518"/>
    <w:multiLevelType w:val="hybridMultilevel"/>
    <w:tmpl w:val="DCE83E16"/>
    <w:lvl w:ilvl="0" w:tplc="03761890">
      <w:start w:val="6"/>
      <w:numFmt w:val="bullet"/>
      <w:lvlText w:val="-"/>
      <w:lvlJc w:val="left"/>
      <w:pPr>
        <w:ind w:left="720" w:hanging="360"/>
      </w:pPr>
      <w:rPr>
        <w:rFonts w:ascii="Calibri" w:eastAsia="Calibri" w:hAnsi="Calibri" w:cs="Times New Roman" w:hint="default"/>
      </w:rPr>
    </w:lvl>
    <w:lvl w:ilvl="1" w:tplc="D552659A">
      <w:start w:val="1"/>
      <w:numFmt w:val="bullet"/>
      <w:lvlText w:val=""/>
      <w:lvlPicBulletId w:val="0"/>
      <w:lvlJc w:val="left"/>
      <w:pPr>
        <w:ind w:left="1440" w:hanging="360"/>
      </w:pPr>
      <w:rPr>
        <w:rFonts w:ascii="Symbol" w:hAnsi="Symbol" w:hint="default"/>
        <w:b w:val="0"/>
        <w:i w:val="0"/>
        <w:color w:val="auto"/>
        <w:sz w:val="18"/>
      </w:rPr>
    </w:lvl>
    <w:lvl w:ilvl="2" w:tplc="31201F9C">
      <w:start w:val="1"/>
      <w:numFmt w:val="bullet"/>
      <w:lvlText w:val="■"/>
      <w:lvlJc w:val="left"/>
      <w:pPr>
        <w:ind w:left="2160" w:hanging="360"/>
      </w:pPr>
      <w:rPr>
        <w:rFonts w:ascii="Times New Roman" w:hAnsi="Times New Roman" w:cs="Times New Roman" w:hint="default"/>
        <w:color w:val="1F497D"/>
      </w:rPr>
    </w:lvl>
    <w:lvl w:ilvl="3" w:tplc="2C88A858" w:tentative="1">
      <w:start w:val="1"/>
      <w:numFmt w:val="bullet"/>
      <w:lvlText w:val=""/>
      <w:lvlJc w:val="left"/>
      <w:pPr>
        <w:ind w:left="2880" w:hanging="360"/>
      </w:pPr>
      <w:rPr>
        <w:rFonts w:ascii="Symbol" w:hAnsi="Symbol" w:hint="default"/>
      </w:rPr>
    </w:lvl>
    <w:lvl w:ilvl="4" w:tplc="BEAC54AE" w:tentative="1">
      <w:start w:val="1"/>
      <w:numFmt w:val="bullet"/>
      <w:lvlText w:val="o"/>
      <w:lvlJc w:val="left"/>
      <w:pPr>
        <w:ind w:left="3600" w:hanging="360"/>
      </w:pPr>
      <w:rPr>
        <w:rFonts w:ascii="Courier New" w:hAnsi="Courier New" w:cs="Courier New" w:hint="default"/>
      </w:rPr>
    </w:lvl>
    <w:lvl w:ilvl="5" w:tplc="0A7CA4FE" w:tentative="1">
      <w:start w:val="1"/>
      <w:numFmt w:val="bullet"/>
      <w:lvlText w:val=""/>
      <w:lvlJc w:val="left"/>
      <w:pPr>
        <w:ind w:left="4320" w:hanging="360"/>
      </w:pPr>
      <w:rPr>
        <w:rFonts w:ascii="Wingdings" w:hAnsi="Wingdings" w:hint="default"/>
      </w:rPr>
    </w:lvl>
    <w:lvl w:ilvl="6" w:tplc="0F2C8E9C" w:tentative="1">
      <w:start w:val="1"/>
      <w:numFmt w:val="bullet"/>
      <w:lvlText w:val=""/>
      <w:lvlJc w:val="left"/>
      <w:pPr>
        <w:ind w:left="5040" w:hanging="360"/>
      </w:pPr>
      <w:rPr>
        <w:rFonts w:ascii="Symbol" w:hAnsi="Symbol" w:hint="default"/>
      </w:rPr>
    </w:lvl>
    <w:lvl w:ilvl="7" w:tplc="8A2C4CEE" w:tentative="1">
      <w:start w:val="1"/>
      <w:numFmt w:val="bullet"/>
      <w:lvlText w:val="o"/>
      <w:lvlJc w:val="left"/>
      <w:pPr>
        <w:ind w:left="5760" w:hanging="360"/>
      </w:pPr>
      <w:rPr>
        <w:rFonts w:ascii="Courier New" w:hAnsi="Courier New" w:cs="Courier New" w:hint="default"/>
      </w:rPr>
    </w:lvl>
    <w:lvl w:ilvl="8" w:tplc="AC862AF0" w:tentative="1">
      <w:start w:val="1"/>
      <w:numFmt w:val="bullet"/>
      <w:lvlText w:val=""/>
      <w:lvlJc w:val="left"/>
      <w:pPr>
        <w:ind w:left="6480" w:hanging="360"/>
      </w:pPr>
      <w:rPr>
        <w:rFonts w:ascii="Wingdings" w:hAnsi="Wingdings" w:hint="default"/>
      </w:rPr>
    </w:lvl>
  </w:abstractNum>
  <w:abstractNum w:abstractNumId="25">
    <w:nsid w:val="46E5053C"/>
    <w:multiLevelType w:val="hybridMultilevel"/>
    <w:tmpl w:val="260AC31A"/>
    <w:lvl w:ilvl="0" w:tplc="BF2475DA">
      <w:numFmt w:val="bullet"/>
      <w:lvlText w:val=""/>
      <w:lvlJc w:val="left"/>
      <w:pPr>
        <w:ind w:left="720" w:hanging="360"/>
      </w:pPr>
      <w:rPr>
        <w:rFonts w:ascii="Symbol" w:eastAsia="Times New Roman" w:hAnsi="Symbol" w:cs="Arial" w:hint="default"/>
      </w:rPr>
    </w:lvl>
    <w:lvl w:ilvl="1" w:tplc="5428D3E4" w:tentative="1">
      <w:start w:val="1"/>
      <w:numFmt w:val="bullet"/>
      <w:lvlText w:val="o"/>
      <w:lvlJc w:val="left"/>
      <w:pPr>
        <w:ind w:left="1440" w:hanging="360"/>
      </w:pPr>
      <w:rPr>
        <w:rFonts w:ascii="Courier New" w:hAnsi="Courier New" w:cs="Courier New" w:hint="default"/>
      </w:rPr>
    </w:lvl>
    <w:lvl w:ilvl="2" w:tplc="45CCF7CE"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7B11AB2"/>
    <w:multiLevelType w:val="hybridMultilevel"/>
    <w:tmpl w:val="8856A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28">
    <w:nsid w:val="4D9B7ABA"/>
    <w:multiLevelType w:val="hybridMultilevel"/>
    <w:tmpl w:val="35602374"/>
    <w:lvl w:ilvl="0" w:tplc="070E0DDA">
      <w:start w:val="1"/>
      <w:numFmt w:val="decimal"/>
      <w:lvlText w:val="%1)"/>
      <w:lvlJc w:val="left"/>
      <w:pPr>
        <w:ind w:left="1080" w:hanging="360"/>
      </w:pPr>
      <w:rPr>
        <w:rFonts w:hint="default"/>
      </w:rPr>
    </w:lvl>
    <w:lvl w:ilvl="1" w:tplc="A9AE2BB8" w:tentative="1">
      <w:start w:val="1"/>
      <w:numFmt w:val="lowerLetter"/>
      <w:lvlText w:val="%2."/>
      <w:lvlJc w:val="left"/>
      <w:pPr>
        <w:ind w:left="1800" w:hanging="360"/>
      </w:pPr>
    </w:lvl>
    <w:lvl w:ilvl="2" w:tplc="A5DA0592" w:tentative="1">
      <w:start w:val="1"/>
      <w:numFmt w:val="lowerRoman"/>
      <w:lvlText w:val="%3."/>
      <w:lvlJc w:val="right"/>
      <w:pPr>
        <w:ind w:left="2520" w:hanging="180"/>
      </w:pPr>
    </w:lvl>
    <w:lvl w:ilvl="3" w:tplc="2EEA0B92" w:tentative="1">
      <w:start w:val="1"/>
      <w:numFmt w:val="decimal"/>
      <w:lvlText w:val="%4."/>
      <w:lvlJc w:val="left"/>
      <w:pPr>
        <w:ind w:left="3240" w:hanging="360"/>
      </w:pPr>
    </w:lvl>
    <w:lvl w:ilvl="4" w:tplc="3C3065BE" w:tentative="1">
      <w:start w:val="1"/>
      <w:numFmt w:val="lowerLetter"/>
      <w:lvlText w:val="%5."/>
      <w:lvlJc w:val="left"/>
      <w:pPr>
        <w:ind w:left="3960" w:hanging="360"/>
      </w:pPr>
    </w:lvl>
    <w:lvl w:ilvl="5" w:tplc="C0E0092A" w:tentative="1">
      <w:start w:val="1"/>
      <w:numFmt w:val="lowerRoman"/>
      <w:lvlText w:val="%6."/>
      <w:lvlJc w:val="right"/>
      <w:pPr>
        <w:ind w:left="4680" w:hanging="180"/>
      </w:pPr>
    </w:lvl>
    <w:lvl w:ilvl="6" w:tplc="CD9A1D64" w:tentative="1">
      <w:start w:val="1"/>
      <w:numFmt w:val="decimal"/>
      <w:lvlText w:val="%7."/>
      <w:lvlJc w:val="left"/>
      <w:pPr>
        <w:ind w:left="5400" w:hanging="360"/>
      </w:pPr>
    </w:lvl>
    <w:lvl w:ilvl="7" w:tplc="DE8C435C" w:tentative="1">
      <w:start w:val="1"/>
      <w:numFmt w:val="lowerLetter"/>
      <w:lvlText w:val="%8."/>
      <w:lvlJc w:val="left"/>
      <w:pPr>
        <w:ind w:left="6120" w:hanging="360"/>
      </w:pPr>
    </w:lvl>
    <w:lvl w:ilvl="8" w:tplc="7912491C" w:tentative="1">
      <w:start w:val="1"/>
      <w:numFmt w:val="lowerRoman"/>
      <w:lvlText w:val="%9."/>
      <w:lvlJc w:val="right"/>
      <w:pPr>
        <w:ind w:left="6840" w:hanging="180"/>
      </w:pPr>
    </w:lvl>
  </w:abstractNum>
  <w:abstractNum w:abstractNumId="29">
    <w:nsid w:val="4E100357"/>
    <w:multiLevelType w:val="hybridMultilevel"/>
    <w:tmpl w:val="F310359E"/>
    <w:lvl w:ilvl="0" w:tplc="A72A6B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EA01022"/>
    <w:multiLevelType w:val="hybridMultilevel"/>
    <w:tmpl w:val="2AC08D52"/>
    <w:lvl w:ilvl="0" w:tplc="E536E850">
      <w:numFmt w:val="bullet"/>
      <w:lvlText w:val="-"/>
      <w:lvlJc w:val="left"/>
      <w:pPr>
        <w:ind w:left="720" w:hanging="360"/>
      </w:pPr>
      <w:rPr>
        <w:rFonts w:ascii="Arial" w:eastAsia="Times New Roman" w:hAnsi="Arial" w:cs="Aria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1">
    <w:nsid w:val="5477261C"/>
    <w:multiLevelType w:val="hybridMultilevel"/>
    <w:tmpl w:val="6BE00594"/>
    <w:lvl w:ilvl="0" w:tplc="F864E02A">
      <w:start w:val="1"/>
      <w:numFmt w:val="decimal"/>
      <w:lvlText w:val="%1."/>
      <w:lvlJc w:val="left"/>
      <w:pPr>
        <w:ind w:left="2880" w:hanging="360"/>
      </w:pPr>
    </w:lvl>
    <w:lvl w:ilvl="1" w:tplc="04090003" w:tentative="1">
      <w:start w:val="1"/>
      <w:numFmt w:val="lowerLetter"/>
      <w:lvlText w:val="%2."/>
      <w:lvlJc w:val="left"/>
      <w:pPr>
        <w:ind w:left="3600" w:hanging="360"/>
      </w:pPr>
    </w:lvl>
    <w:lvl w:ilvl="2" w:tplc="04090005" w:tentative="1">
      <w:start w:val="1"/>
      <w:numFmt w:val="lowerRoman"/>
      <w:lvlText w:val="%3."/>
      <w:lvlJc w:val="right"/>
      <w:pPr>
        <w:ind w:left="4320" w:hanging="180"/>
      </w:pPr>
    </w:lvl>
    <w:lvl w:ilvl="3" w:tplc="04090001" w:tentative="1">
      <w:start w:val="1"/>
      <w:numFmt w:val="decimal"/>
      <w:lvlText w:val="%4."/>
      <w:lvlJc w:val="left"/>
      <w:pPr>
        <w:ind w:left="5040" w:hanging="360"/>
      </w:pPr>
    </w:lvl>
    <w:lvl w:ilvl="4" w:tplc="04090003" w:tentative="1">
      <w:start w:val="1"/>
      <w:numFmt w:val="lowerLetter"/>
      <w:lvlText w:val="%5."/>
      <w:lvlJc w:val="left"/>
      <w:pPr>
        <w:ind w:left="5760" w:hanging="360"/>
      </w:pPr>
    </w:lvl>
    <w:lvl w:ilvl="5" w:tplc="04090005" w:tentative="1">
      <w:start w:val="1"/>
      <w:numFmt w:val="lowerRoman"/>
      <w:lvlText w:val="%6."/>
      <w:lvlJc w:val="right"/>
      <w:pPr>
        <w:ind w:left="6480" w:hanging="180"/>
      </w:pPr>
    </w:lvl>
    <w:lvl w:ilvl="6" w:tplc="04090001" w:tentative="1">
      <w:start w:val="1"/>
      <w:numFmt w:val="decimal"/>
      <w:lvlText w:val="%7."/>
      <w:lvlJc w:val="left"/>
      <w:pPr>
        <w:ind w:left="7200" w:hanging="360"/>
      </w:pPr>
    </w:lvl>
    <w:lvl w:ilvl="7" w:tplc="04090003" w:tentative="1">
      <w:start w:val="1"/>
      <w:numFmt w:val="lowerLetter"/>
      <w:lvlText w:val="%8."/>
      <w:lvlJc w:val="left"/>
      <w:pPr>
        <w:ind w:left="7920" w:hanging="360"/>
      </w:pPr>
    </w:lvl>
    <w:lvl w:ilvl="8" w:tplc="04090005" w:tentative="1">
      <w:start w:val="1"/>
      <w:numFmt w:val="lowerRoman"/>
      <w:lvlText w:val="%9."/>
      <w:lvlJc w:val="right"/>
      <w:pPr>
        <w:ind w:left="8640" w:hanging="180"/>
      </w:pPr>
    </w:lvl>
  </w:abstractNum>
  <w:abstractNum w:abstractNumId="32">
    <w:nsid w:val="5DAB3602"/>
    <w:multiLevelType w:val="hybridMultilevel"/>
    <w:tmpl w:val="6AA48CEE"/>
    <w:lvl w:ilvl="0" w:tplc="0409000F">
      <w:start w:val="1"/>
      <w:numFmt w:val="bullet"/>
      <w:lvlText w:val=""/>
      <w:lvlPicBulletId w:val="1"/>
      <w:lvlJc w:val="left"/>
      <w:pPr>
        <w:tabs>
          <w:tab w:val="num" w:pos="720"/>
        </w:tabs>
        <w:ind w:left="720" w:hanging="360"/>
      </w:pPr>
      <w:rPr>
        <w:rFonts w:ascii="Symbol" w:hAnsi="Symbol" w:hint="default"/>
      </w:rPr>
    </w:lvl>
    <w:lvl w:ilvl="1" w:tplc="04090019">
      <w:start w:val="1"/>
      <w:numFmt w:val="bullet"/>
      <w:lvlText w:val=""/>
      <w:lvlPicBulletId w:val="1"/>
      <w:lvlJc w:val="left"/>
      <w:pPr>
        <w:tabs>
          <w:tab w:val="num" w:pos="1440"/>
        </w:tabs>
        <w:ind w:left="1440" w:hanging="360"/>
      </w:pPr>
      <w:rPr>
        <w:rFonts w:ascii="Symbol" w:hAnsi="Symbol" w:hint="default"/>
      </w:rPr>
    </w:lvl>
    <w:lvl w:ilvl="2" w:tplc="0409001B" w:tentative="1">
      <w:start w:val="1"/>
      <w:numFmt w:val="bullet"/>
      <w:lvlText w:val=""/>
      <w:lvlPicBulletId w:val="1"/>
      <w:lvlJc w:val="left"/>
      <w:pPr>
        <w:tabs>
          <w:tab w:val="num" w:pos="2160"/>
        </w:tabs>
        <w:ind w:left="2160" w:hanging="360"/>
      </w:pPr>
      <w:rPr>
        <w:rFonts w:ascii="Symbol" w:hAnsi="Symbol" w:hint="default"/>
      </w:rPr>
    </w:lvl>
    <w:lvl w:ilvl="3" w:tplc="0409000F" w:tentative="1">
      <w:start w:val="1"/>
      <w:numFmt w:val="bullet"/>
      <w:lvlText w:val=""/>
      <w:lvlPicBulletId w:val="1"/>
      <w:lvlJc w:val="left"/>
      <w:pPr>
        <w:tabs>
          <w:tab w:val="num" w:pos="2880"/>
        </w:tabs>
        <w:ind w:left="2880" w:hanging="360"/>
      </w:pPr>
      <w:rPr>
        <w:rFonts w:ascii="Symbol" w:hAnsi="Symbol" w:hint="default"/>
      </w:rPr>
    </w:lvl>
    <w:lvl w:ilvl="4" w:tplc="04090019" w:tentative="1">
      <w:start w:val="1"/>
      <w:numFmt w:val="bullet"/>
      <w:lvlText w:val=""/>
      <w:lvlPicBulletId w:val="1"/>
      <w:lvlJc w:val="left"/>
      <w:pPr>
        <w:tabs>
          <w:tab w:val="num" w:pos="3600"/>
        </w:tabs>
        <w:ind w:left="3600" w:hanging="360"/>
      </w:pPr>
      <w:rPr>
        <w:rFonts w:ascii="Symbol" w:hAnsi="Symbol" w:hint="default"/>
      </w:rPr>
    </w:lvl>
    <w:lvl w:ilvl="5" w:tplc="0409001B" w:tentative="1">
      <w:start w:val="1"/>
      <w:numFmt w:val="bullet"/>
      <w:lvlText w:val=""/>
      <w:lvlPicBulletId w:val="1"/>
      <w:lvlJc w:val="left"/>
      <w:pPr>
        <w:tabs>
          <w:tab w:val="num" w:pos="4320"/>
        </w:tabs>
        <w:ind w:left="4320" w:hanging="360"/>
      </w:pPr>
      <w:rPr>
        <w:rFonts w:ascii="Symbol" w:hAnsi="Symbol" w:hint="default"/>
      </w:rPr>
    </w:lvl>
    <w:lvl w:ilvl="6" w:tplc="0409000F" w:tentative="1">
      <w:start w:val="1"/>
      <w:numFmt w:val="bullet"/>
      <w:lvlText w:val=""/>
      <w:lvlPicBulletId w:val="1"/>
      <w:lvlJc w:val="left"/>
      <w:pPr>
        <w:tabs>
          <w:tab w:val="num" w:pos="5040"/>
        </w:tabs>
        <w:ind w:left="5040" w:hanging="360"/>
      </w:pPr>
      <w:rPr>
        <w:rFonts w:ascii="Symbol" w:hAnsi="Symbol" w:hint="default"/>
      </w:rPr>
    </w:lvl>
    <w:lvl w:ilvl="7" w:tplc="04090019" w:tentative="1">
      <w:start w:val="1"/>
      <w:numFmt w:val="bullet"/>
      <w:lvlText w:val=""/>
      <w:lvlPicBulletId w:val="1"/>
      <w:lvlJc w:val="left"/>
      <w:pPr>
        <w:tabs>
          <w:tab w:val="num" w:pos="5760"/>
        </w:tabs>
        <w:ind w:left="5760" w:hanging="360"/>
      </w:pPr>
      <w:rPr>
        <w:rFonts w:ascii="Symbol" w:hAnsi="Symbol" w:hint="default"/>
      </w:rPr>
    </w:lvl>
    <w:lvl w:ilvl="8" w:tplc="0409001B" w:tentative="1">
      <w:start w:val="1"/>
      <w:numFmt w:val="bullet"/>
      <w:lvlText w:val=""/>
      <w:lvlPicBulletId w:val="1"/>
      <w:lvlJc w:val="left"/>
      <w:pPr>
        <w:tabs>
          <w:tab w:val="num" w:pos="6480"/>
        </w:tabs>
        <w:ind w:left="6480" w:hanging="360"/>
      </w:pPr>
      <w:rPr>
        <w:rFonts w:ascii="Symbol" w:hAnsi="Symbol" w:hint="default"/>
      </w:rPr>
    </w:lvl>
  </w:abstractNum>
  <w:abstractNum w:abstractNumId="33">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34">
    <w:nsid w:val="5FFC15E6"/>
    <w:multiLevelType w:val="multilevel"/>
    <w:tmpl w:val="4E64B146"/>
    <w:lvl w:ilvl="0">
      <w:start w:val="1"/>
      <w:numFmt w:val="decimal"/>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5">
    <w:nsid w:val="64752D6E"/>
    <w:multiLevelType w:val="hybridMultilevel"/>
    <w:tmpl w:val="E342DFCE"/>
    <w:lvl w:ilvl="0" w:tplc="985EC216">
      <w:start w:val="1"/>
      <w:numFmt w:val="bullet"/>
      <w:lvlText w:val="-"/>
      <w:lvlJc w:val="left"/>
      <w:pPr>
        <w:ind w:left="2520" w:hanging="360"/>
      </w:pPr>
      <w:rPr>
        <w:rFonts w:ascii="Arial" w:eastAsia="Times New Roman" w:hAnsi="Arial" w:cs="Arial" w:hint="default"/>
      </w:rPr>
    </w:lvl>
    <w:lvl w:ilvl="1" w:tplc="550AC574">
      <w:start w:val="1"/>
      <w:numFmt w:val="lowerLetter"/>
      <w:lvlText w:val="%2."/>
      <w:lvlJc w:val="left"/>
      <w:pPr>
        <w:ind w:left="3240" w:hanging="360"/>
      </w:pPr>
    </w:lvl>
    <w:lvl w:ilvl="2" w:tplc="747046CA" w:tentative="1">
      <w:start w:val="1"/>
      <w:numFmt w:val="lowerRoman"/>
      <w:lvlText w:val="%3."/>
      <w:lvlJc w:val="right"/>
      <w:pPr>
        <w:ind w:left="3960" w:hanging="180"/>
      </w:pPr>
    </w:lvl>
    <w:lvl w:ilvl="3" w:tplc="20F49EA2" w:tentative="1">
      <w:start w:val="1"/>
      <w:numFmt w:val="decimal"/>
      <w:lvlText w:val="%4."/>
      <w:lvlJc w:val="left"/>
      <w:pPr>
        <w:ind w:left="4680" w:hanging="360"/>
      </w:pPr>
    </w:lvl>
    <w:lvl w:ilvl="4" w:tplc="3C3C1984" w:tentative="1">
      <w:start w:val="1"/>
      <w:numFmt w:val="lowerLetter"/>
      <w:lvlText w:val="%5."/>
      <w:lvlJc w:val="left"/>
      <w:pPr>
        <w:ind w:left="5400" w:hanging="360"/>
      </w:pPr>
    </w:lvl>
    <w:lvl w:ilvl="5" w:tplc="386CE26E" w:tentative="1">
      <w:start w:val="1"/>
      <w:numFmt w:val="lowerRoman"/>
      <w:lvlText w:val="%6."/>
      <w:lvlJc w:val="right"/>
      <w:pPr>
        <w:ind w:left="6120" w:hanging="180"/>
      </w:pPr>
    </w:lvl>
    <w:lvl w:ilvl="6" w:tplc="297CD564" w:tentative="1">
      <w:start w:val="1"/>
      <w:numFmt w:val="decimal"/>
      <w:lvlText w:val="%7."/>
      <w:lvlJc w:val="left"/>
      <w:pPr>
        <w:ind w:left="6840" w:hanging="360"/>
      </w:pPr>
    </w:lvl>
    <w:lvl w:ilvl="7" w:tplc="DC321F52" w:tentative="1">
      <w:start w:val="1"/>
      <w:numFmt w:val="lowerLetter"/>
      <w:lvlText w:val="%8."/>
      <w:lvlJc w:val="left"/>
      <w:pPr>
        <w:ind w:left="7560" w:hanging="360"/>
      </w:pPr>
    </w:lvl>
    <w:lvl w:ilvl="8" w:tplc="0C7C41AC" w:tentative="1">
      <w:start w:val="1"/>
      <w:numFmt w:val="lowerRoman"/>
      <w:lvlText w:val="%9."/>
      <w:lvlJc w:val="right"/>
      <w:pPr>
        <w:ind w:left="8280" w:hanging="180"/>
      </w:pPr>
    </w:lvl>
  </w:abstractNum>
  <w:abstractNum w:abstractNumId="36">
    <w:nsid w:val="67B14B52"/>
    <w:multiLevelType w:val="hybridMultilevel"/>
    <w:tmpl w:val="871EF130"/>
    <w:lvl w:ilvl="0" w:tplc="C6E00AEC">
      <w:start w:val="1"/>
      <w:numFmt w:val="bullet"/>
      <w:lvlText w:val=""/>
      <w:lvlPicBulletId w:val="1"/>
      <w:lvlJc w:val="left"/>
      <w:pPr>
        <w:tabs>
          <w:tab w:val="num" w:pos="720"/>
        </w:tabs>
        <w:ind w:left="720" w:hanging="360"/>
      </w:pPr>
      <w:rPr>
        <w:rFonts w:ascii="Symbol" w:hAnsi="Symbol" w:hint="default"/>
      </w:rPr>
    </w:lvl>
    <w:lvl w:ilvl="1" w:tplc="04090019">
      <w:start w:val="1"/>
      <w:numFmt w:val="bullet"/>
      <w:lvlText w:val=""/>
      <w:lvlPicBulletId w:val="1"/>
      <w:lvlJc w:val="left"/>
      <w:pPr>
        <w:tabs>
          <w:tab w:val="num" w:pos="1440"/>
        </w:tabs>
        <w:ind w:left="1440" w:hanging="360"/>
      </w:pPr>
      <w:rPr>
        <w:rFonts w:ascii="Symbol" w:hAnsi="Symbol" w:hint="default"/>
      </w:rPr>
    </w:lvl>
    <w:lvl w:ilvl="2" w:tplc="0409001B" w:tentative="1">
      <w:start w:val="1"/>
      <w:numFmt w:val="bullet"/>
      <w:lvlText w:val=""/>
      <w:lvlPicBulletId w:val="1"/>
      <w:lvlJc w:val="left"/>
      <w:pPr>
        <w:tabs>
          <w:tab w:val="num" w:pos="2160"/>
        </w:tabs>
        <w:ind w:left="2160" w:hanging="360"/>
      </w:pPr>
      <w:rPr>
        <w:rFonts w:ascii="Symbol" w:hAnsi="Symbol" w:hint="default"/>
      </w:rPr>
    </w:lvl>
    <w:lvl w:ilvl="3" w:tplc="0409000F" w:tentative="1">
      <w:start w:val="1"/>
      <w:numFmt w:val="bullet"/>
      <w:lvlText w:val=""/>
      <w:lvlPicBulletId w:val="1"/>
      <w:lvlJc w:val="left"/>
      <w:pPr>
        <w:tabs>
          <w:tab w:val="num" w:pos="2880"/>
        </w:tabs>
        <w:ind w:left="2880" w:hanging="360"/>
      </w:pPr>
      <w:rPr>
        <w:rFonts w:ascii="Symbol" w:hAnsi="Symbol" w:hint="default"/>
      </w:rPr>
    </w:lvl>
    <w:lvl w:ilvl="4" w:tplc="04090019" w:tentative="1">
      <w:start w:val="1"/>
      <w:numFmt w:val="bullet"/>
      <w:lvlText w:val=""/>
      <w:lvlPicBulletId w:val="1"/>
      <w:lvlJc w:val="left"/>
      <w:pPr>
        <w:tabs>
          <w:tab w:val="num" w:pos="3600"/>
        </w:tabs>
        <w:ind w:left="3600" w:hanging="360"/>
      </w:pPr>
      <w:rPr>
        <w:rFonts w:ascii="Symbol" w:hAnsi="Symbol" w:hint="default"/>
      </w:rPr>
    </w:lvl>
    <w:lvl w:ilvl="5" w:tplc="0409001B" w:tentative="1">
      <w:start w:val="1"/>
      <w:numFmt w:val="bullet"/>
      <w:lvlText w:val=""/>
      <w:lvlPicBulletId w:val="1"/>
      <w:lvlJc w:val="left"/>
      <w:pPr>
        <w:tabs>
          <w:tab w:val="num" w:pos="4320"/>
        </w:tabs>
        <w:ind w:left="4320" w:hanging="360"/>
      </w:pPr>
      <w:rPr>
        <w:rFonts w:ascii="Symbol" w:hAnsi="Symbol" w:hint="default"/>
      </w:rPr>
    </w:lvl>
    <w:lvl w:ilvl="6" w:tplc="0409000F" w:tentative="1">
      <w:start w:val="1"/>
      <w:numFmt w:val="bullet"/>
      <w:lvlText w:val=""/>
      <w:lvlPicBulletId w:val="1"/>
      <w:lvlJc w:val="left"/>
      <w:pPr>
        <w:tabs>
          <w:tab w:val="num" w:pos="5040"/>
        </w:tabs>
        <w:ind w:left="5040" w:hanging="360"/>
      </w:pPr>
      <w:rPr>
        <w:rFonts w:ascii="Symbol" w:hAnsi="Symbol" w:hint="default"/>
      </w:rPr>
    </w:lvl>
    <w:lvl w:ilvl="7" w:tplc="04090019" w:tentative="1">
      <w:start w:val="1"/>
      <w:numFmt w:val="bullet"/>
      <w:lvlText w:val=""/>
      <w:lvlPicBulletId w:val="1"/>
      <w:lvlJc w:val="left"/>
      <w:pPr>
        <w:tabs>
          <w:tab w:val="num" w:pos="5760"/>
        </w:tabs>
        <w:ind w:left="5760" w:hanging="360"/>
      </w:pPr>
      <w:rPr>
        <w:rFonts w:ascii="Symbol" w:hAnsi="Symbol" w:hint="default"/>
      </w:rPr>
    </w:lvl>
    <w:lvl w:ilvl="8" w:tplc="0409001B" w:tentative="1">
      <w:start w:val="1"/>
      <w:numFmt w:val="bullet"/>
      <w:lvlText w:val=""/>
      <w:lvlPicBulletId w:val="1"/>
      <w:lvlJc w:val="left"/>
      <w:pPr>
        <w:tabs>
          <w:tab w:val="num" w:pos="6480"/>
        </w:tabs>
        <w:ind w:left="6480" w:hanging="360"/>
      </w:pPr>
      <w:rPr>
        <w:rFonts w:ascii="Symbol" w:hAnsi="Symbol" w:hint="default"/>
      </w:rPr>
    </w:lvl>
  </w:abstractNum>
  <w:abstractNum w:abstractNumId="37">
    <w:nsid w:val="68FC5780"/>
    <w:multiLevelType w:val="hybridMultilevel"/>
    <w:tmpl w:val="F7A63018"/>
    <w:lvl w:ilvl="0" w:tplc="6B6476E6">
      <w:numFmt w:val="bullet"/>
      <w:lvlText w:val="-"/>
      <w:lvlJc w:val="left"/>
      <w:pPr>
        <w:ind w:left="1152" w:hanging="360"/>
      </w:pPr>
      <w:rPr>
        <w:rFonts w:ascii="Arial" w:eastAsia="Times New Roman" w:hAnsi="Arial" w:cs="Arial" w:hint="default"/>
      </w:rPr>
    </w:lvl>
    <w:lvl w:ilvl="1" w:tplc="BCA22B72" w:tentative="1">
      <w:start w:val="1"/>
      <w:numFmt w:val="bullet"/>
      <w:lvlText w:val="o"/>
      <w:lvlJc w:val="left"/>
      <w:pPr>
        <w:ind w:left="1872" w:hanging="360"/>
      </w:pPr>
      <w:rPr>
        <w:rFonts w:ascii="Courier New" w:hAnsi="Courier New" w:cs="Courier New" w:hint="default"/>
      </w:rPr>
    </w:lvl>
    <w:lvl w:ilvl="2" w:tplc="24A2B220" w:tentative="1">
      <w:start w:val="1"/>
      <w:numFmt w:val="bullet"/>
      <w:lvlText w:val=""/>
      <w:lvlJc w:val="left"/>
      <w:pPr>
        <w:ind w:left="2592" w:hanging="360"/>
      </w:pPr>
      <w:rPr>
        <w:rFonts w:ascii="Wingdings" w:hAnsi="Wingdings" w:hint="default"/>
      </w:rPr>
    </w:lvl>
    <w:lvl w:ilvl="3" w:tplc="2396A810" w:tentative="1">
      <w:start w:val="1"/>
      <w:numFmt w:val="bullet"/>
      <w:lvlText w:val=""/>
      <w:lvlJc w:val="left"/>
      <w:pPr>
        <w:ind w:left="3312" w:hanging="360"/>
      </w:pPr>
      <w:rPr>
        <w:rFonts w:ascii="Symbol" w:hAnsi="Symbol" w:hint="default"/>
      </w:rPr>
    </w:lvl>
    <w:lvl w:ilvl="4" w:tplc="F5CC1E2C" w:tentative="1">
      <w:start w:val="1"/>
      <w:numFmt w:val="bullet"/>
      <w:lvlText w:val="o"/>
      <w:lvlJc w:val="left"/>
      <w:pPr>
        <w:ind w:left="4032" w:hanging="360"/>
      </w:pPr>
      <w:rPr>
        <w:rFonts w:ascii="Courier New" w:hAnsi="Courier New" w:cs="Courier New" w:hint="default"/>
      </w:rPr>
    </w:lvl>
    <w:lvl w:ilvl="5" w:tplc="D446392C" w:tentative="1">
      <w:start w:val="1"/>
      <w:numFmt w:val="bullet"/>
      <w:lvlText w:val=""/>
      <w:lvlJc w:val="left"/>
      <w:pPr>
        <w:ind w:left="4752" w:hanging="360"/>
      </w:pPr>
      <w:rPr>
        <w:rFonts w:ascii="Wingdings" w:hAnsi="Wingdings" w:hint="default"/>
      </w:rPr>
    </w:lvl>
    <w:lvl w:ilvl="6" w:tplc="D724371C" w:tentative="1">
      <w:start w:val="1"/>
      <w:numFmt w:val="bullet"/>
      <w:lvlText w:val=""/>
      <w:lvlJc w:val="left"/>
      <w:pPr>
        <w:ind w:left="5472" w:hanging="360"/>
      </w:pPr>
      <w:rPr>
        <w:rFonts w:ascii="Symbol" w:hAnsi="Symbol" w:hint="default"/>
      </w:rPr>
    </w:lvl>
    <w:lvl w:ilvl="7" w:tplc="AE5EB7C8" w:tentative="1">
      <w:start w:val="1"/>
      <w:numFmt w:val="bullet"/>
      <w:lvlText w:val="o"/>
      <w:lvlJc w:val="left"/>
      <w:pPr>
        <w:ind w:left="6192" w:hanging="360"/>
      </w:pPr>
      <w:rPr>
        <w:rFonts w:ascii="Courier New" w:hAnsi="Courier New" w:cs="Courier New" w:hint="default"/>
      </w:rPr>
    </w:lvl>
    <w:lvl w:ilvl="8" w:tplc="0156AFB4" w:tentative="1">
      <w:start w:val="1"/>
      <w:numFmt w:val="bullet"/>
      <w:lvlText w:val=""/>
      <w:lvlJc w:val="left"/>
      <w:pPr>
        <w:ind w:left="6912" w:hanging="360"/>
      </w:pPr>
      <w:rPr>
        <w:rFonts w:ascii="Wingdings" w:hAnsi="Wingdings" w:hint="default"/>
      </w:rPr>
    </w:lvl>
  </w:abstractNum>
  <w:abstractNum w:abstractNumId="38">
    <w:nsid w:val="70DB5AEF"/>
    <w:multiLevelType w:val="hybridMultilevel"/>
    <w:tmpl w:val="BA5E176A"/>
    <w:lvl w:ilvl="0" w:tplc="CFA4853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50329F"/>
    <w:multiLevelType w:val="hybridMultilevel"/>
    <w:tmpl w:val="F7621F64"/>
    <w:lvl w:ilvl="0" w:tplc="D6C24710">
      <w:numFmt w:val="bullet"/>
      <w:lvlText w:val=""/>
      <w:lvlJc w:val="left"/>
      <w:pPr>
        <w:ind w:left="720" w:hanging="360"/>
      </w:pPr>
      <w:rPr>
        <w:rFonts w:ascii="Symbol" w:eastAsia="Calibri" w:hAnsi="Symbol"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nsid w:val="740D6B60"/>
    <w:multiLevelType w:val="hybridMultilevel"/>
    <w:tmpl w:val="BD924210"/>
    <w:lvl w:ilvl="0" w:tplc="DF3C875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47052C"/>
    <w:multiLevelType w:val="hybridMultilevel"/>
    <w:tmpl w:val="8BF22650"/>
    <w:lvl w:ilvl="0" w:tplc="B2167750">
      <w:start w:val="1"/>
      <w:numFmt w:val="bullet"/>
      <w:lvlText w:val="-"/>
      <w:lvlJc w:val="left"/>
      <w:pPr>
        <w:ind w:left="1440" w:hanging="360"/>
      </w:pPr>
      <w:rPr>
        <w:rFonts w:ascii="Arial" w:eastAsia="Times New Roman"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99B03C4"/>
    <w:multiLevelType w:val="hybridMultilevel"/>
    <w:tmpl w:val="512A41B4"/>
    <w:lvl w:ilvl="0" w:tplc="C6E00AEC">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43">
    <w:nsid w:val="7BBB0687"/>
    <w:multiLevelType w:val="hybridMultilevel"/>
    <w:tmpl w:val="DC96E714"/>
    <w:lvl w:ilvl="0" w:tplc="E6E0A05E">
      <w:numFmt w:val="bullet"/>
      <w:lvlText w:val="-"/>
      <w:lvlJc w:val="left"/>
      <w:pPr>
        <w:ind w:left="720" w:hanging="360"/>
      </w:pPr>
      <w:rPr>
        <w:rFonts w:ascii="Arial" w:eastAsia="Times New Roman" w:hAnsi="Arial" w:cs="Arial" w:hint="default"/>
      </w:rPr>
    </w:lvl>
    <w:lvl w:ilvl="1" w:tplc="CB843FCC" w:tentative="1">
      <w:start w:val="1"/>
      <w:numFmt w:val="bullet"/>
      <w:lvlText w:val="o"/>
      <w:lvlJc w:val="left"/>
      <w:pPr>
        <w:ind w:left="1440" w:hanging="360"/>
      </w:pPr>
      <w:rPr>
        <w:rFonts w:ascii="Courier New" w:hAnsi="Courier New" w:cs="Courier New" w:hint="default"/>
      </w:rPr>
    </w:lvl>
    <w:lvl w:ilvl="2" w:tplc="C8BA33FC" w:tentative="1">
      <w:start w:val="1"/>
      <w:numFmt w:val="bullet"/>
      <w:lvlText w:val=""/>
      <w:lvlJc w:val="left"/>
      <w:pPr>
        <w:ind w:left="2160" w:hanging="360"/>
      </w:pPr>
      <w:rPr>
        <w:rFonts w:ascii="Wingdings" w:hAnsi="Wingdings" w:hint="default"/>
      </w:rPr>
    </w:lvl>
    <w:lvl w:ilvl="3" w:tplc="9EA4967A" w:tentative="1">
      <w:start w:val="1"/>
      <w:numFmt w:val="bullet"/>
      <w:lvlText w:val=""/>
      <w:lvlJc w:val="left"/>
      <w:pPr>
        <w:ind w:left="2880" w:hanging="360"/>
      </w:pPr>
      <w:rPr>
        <w:rFonts w:ascii="Symbol" w:hAnsi="Symbol" w:hint="default"/>
      </w:rPr>
    </w:lvl>
    <w:lvl w:ilvl="4" w:tplc="58D08106" w:tentative="1">
      <w:start w:val="1"/>
      <w:numFmt w:val="bullet"/>
      <w:lvlText w:val="o"/>
      <w:lvlJc w:val="left"/>
      <w:pPr>
        <w:ind w:left="3600" w:hanging="360"/>
      </w:pPr>
      <w:rPr>
        <w:rFonts w:ascii="Courier New" w:hAnsi="Courier New" w:cs="Courier New" w:hint="default"/>
      </w:rPr>
    </w:lvl>
    <w:lvl w:ilvl="5" w:tplc="3B023A50" w:tentative="1">
      <w:start w:val="1"/>
      <w:numFmt w:val="bullet"/>
      <w:lvlText w:val=""/>
      <w:lvlJc w:val="left"/>
      <w:pPr>
        <w:ind w:left="4320" w:hanging="360"/>
      </w:pPr>
      <w:rPr>
        <w:rFonts w:ascii="Wingdings" w:hAnsi="Wingdings" w:hint="default"/>
      </w:rPr>
    </w:lvl>
    <w:lvl w:ilvl="6" w:tplc="799CC71C" w:tentative="1">
      <w:start w:val="1"/>
      <w:numFmt w:val="bullet"/>
      <w:lvlText w:val=""/>
      <w:lvlJc w:val="left"/>
      <w:pPr>
        <w:ind w:left="5040" w:hanging="360"/>
      </w:pPr>
      <w:rPr>
        <w:rFonts w:ascii="Symbol" w:hAnsi="Symbol" w:hint="default"/>
      </w:rPr>
    </w:lvl>
    <w:lvl w:ilvl="7" w:tplc="F9F4D25C" w:tentative="1">
      <w:start w:val="1"/>
      <w:numFmt w:val="bullet"/>
      <w:lvlText w:val="o"/>
      <w:lvlJc w:val="left"/>
      <w:pPr>
        <w:ind w:left="5760" w:hanging="360"/>
      </w:pPr>
      <w:rPr>
        <w:rFonts w:ascii="Courier New" w:hAnsi="Courier New" w:cs="Courier New" w:hint="default"/>
      </w:rPr>
    </w:lvl>
    <w:lvl w:ilvl="8" w:tplc="A15CB9CC" w:tentative="1">
      <w:start w:val="1"/>
      <w:numFmt w:val="bullet"/>
      <w:lvlText w:val=""/>
      <w:lvlJc w:val="left"/>
      <w:pPr>
        <w:ind w:left="6480" w:hanging="360"/>
      </w:pPr>
      <w:rPr>
        <w:rFonts w:ascii="Wingdings" w:hAnsi="Wingdings" w:hint="default"/>
      </w:rPr>
    </w:lvl>
  </w:abstractNum>
  <w:abstractNum w:abstractNumId="44">
    <w:nsid w:val="7F0652CC"/>
    <w:multiLevelType w:val="hybridMultilevel"/>
    <w:tmpl w:val="58EA8BCE"/>
    <w:lvl w:ilvl="0" w:tplc="3FFAAF9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Times New Roman" w:hAnsi="Times New Roman" w:hint="default"/>
      </w:rPr>
    </w:lvl>
    <w:lvl w:ilvl="3" w:tplc="04090001" w:tentative="1">
      <w:start w:val="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num w:numId="1">
    <w:abstractNumId w:val="0"/>
    <w:lvlOverride w:ilvl="0">
      <w:lvl w:ilvl="0">
        <w:start w:val="1"/>
        <w:numFmt w:val="bullet"/>
        <w:pStyle w:val="BulletItem"/>
        <w:lvlText w:val=""/>
        <w:legacy w:legacy="1" w:legacySpace="0" w:legacyIndent="360"/>
        <w:lvlJc w:val="left"/>
        <w:pPr>
          <w:ind w:left="360" w:hanging="360"/>
        </w:pPr>
        <w:rPr>
          <w:rFonts w:ascii="Wingdings" w:hAnsi="Wingdings" w:hint="default"/>
        </w:rPr>
      </w:lvl>
    </w:lvlOverride>
  </w:num>
  <w:num w:numId="2">
    <w:abstractNumId w:val="33"/>
  </w:num>
  <w:num w:numId="3">
    <w:abstractNumId w:val="27"/>
  </w:num>
  <w:num w:numId="4">
    <w:abstractNumId w:val="34"/>
  </w:num>
  <w:num w:numId="5">
    <w:abstractNumId w:val="6"/>
  </w:num>
  <w:num w:numId="6">
    <w:abstractNumId w:val="17"/>
  </w:num>
  <w:num w:numId="7">
    <w:abstractNumId w:val="34"/>
  </w:num>
  <w:num w:numId="8">
    <w:abstractNumId w:val="8"/>
  </w:num>
  <w:num w:numId="9">
    <w:abstractNumId w:val="5"/>
  </w:num>
  <w:num w:numId="10">
    <w:abstractNumId w:val="28"/>
  </w:num>
  <w:num w:numId="11">
    <w:abstractNumId w:val="4"/>
  </w:num>
  <w:num w:numId="12">
    <w:abstractNumId w:val="25"/>
  </w:num>
  <w:num w:numId="13">
    <w:abstractNumId w:val="14"/>
  </w:num>
  <w:num w:numId="14">
    <w:abstractNumId w:val="24"/>
  </w:num>
  <w:num w:numId="15">
    <w:abstractNumId w:val="37"/>
  </w:num>
  <w:num w:numId="16">
    <w:abstractNumId w:val="43"/>
  </w:num>
  <w:num w:numId="17">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3"/>
  </w:num>
  <w:num w:numId="20">
    <w:abstractNumId w:val="41"/>
  </w:num>
  <w:num w:numId="21">
    <w:abstractNumId w:val="31"/>
  </w:num>
  <w:num w:numId="22">
    <w:abstractNumId w:val="35"/>
  </w:num>
  <w:num w:numId="23">
    <w:abstractNumId w:val="11"/>
  </w:num>
  <w:num w:numId="24">
    <w:abstractNumId w:val="2"/>
  </w:num>
  <w:num w:numId="25">
    <w:abstractNumId w:val="7"/>
  </w:num>
  <w:num w:numId="26">
    <w:abstractNumId w:val="29"/>
  </w:num>
  <w:num w:numId="27">
    <w:abstractNumId w:val="18"/>
  </w:num>
  <w:num w:numId="28">
    <w:abstractNumId w:val="16"/>
  </w:num>
  <w:num w:numId="29">
    <w:abstractNumId w:val="42"/>
  </w:num>
  <w:num w:numId="30">
    <w:abstractNumId w:val="19"/>
  </w:num>
  <w:num w:numId="31">
    <w:abstractNumId w:val="12"/>
  </w:num>
  <w:num w:numId="32">
    <w:abstractNumId w:val="38"/>
  </w:num>
  <w:num w:numId="33">
    <w:abstractNumId w:val="22"/>
  </w:num>
  <w:num w:numId="34">
    <w:abstractNumId w:val="44"/>
  </w:num>
  <w:num w:numId="35">
    <w:abstractNumId w:val="23"/>
  </w:num>
  <w:num w:numId="36">
    <w:abstractNumId w:val="1"/>
  </w:num>
  <w:num w:numId="37">
    <w:abstractNumId w:val="13"/>
  </w:num>
  <w:num w:numId="38">
    <w:abstractNumId w:val="20"/>
  </w:num>
  <w:num w:numId="39">
    <w:abstractNumId w:val="15"/>
  </w:num>
  <w:num w:numId="40">
    <w:abstractNumId w:val="36"/>
  </w:num>
  <w:num w:numId="41">
    <w:abstractNumId w:val="32"/>
  </w:num>
  <w:num w:numId="42">
    <w:abstractNumId w:val="40"/>
  </w:num>
  <w:num w:numId="43">
    <w:abstractNumId w:val="9"/>
  </w:num>
  <w:num w:numId="44">
    <w:abstractNumId w:val="21"/>
  </w:num>
  <w:num w:numId="45">
    <w:abstractNumId w:val="26"/>
  </w:num>
  <w:num w:numId="46">
    <w:abstractNumId w:val="10"/>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proofState w:spelling="clean" w:grammar="clean"/>
  <w:attachedTemplate r:id="rId1"/>
  <w:stylePaneFormatFilter w:val="3F01"/>
  <w:defaultTabStop w:val="720"/>
  <w:hyphenationZone w:val="425"/>
  <w:drawingGridHorizontalSpacing w:val="195"/>
  <w:displayHorizontalDrawingGridEvery w:val="0"/>
  <w:displayVerticalDrawingGridEvery w:val="0"/>
  <w:noPunctuationKerning/>
  <w:characterSpacingControl w:val="doNotCompress"/>
  <w:hdrShapeDefaults>
    <o:shapedefaults v:ext="edit" spidmax="3074"/>
  </w:hdrShapeDefaults>
  <w:footnotePr>
    <w:footnote w:id="-1"/>
    <w:footnote w:id="0"/>
  </w:footnotePr>
  <w:endnotePr>
    <w:endnote w:id="-1"/>
    <w:endnote w:id="0"/>
  </w:endnotePr>
  <w:compat/>
  <w:rsids>
    <w:rsidRoot w:val="00F14C9C"/>
    <w:rsid w:val="000008A7"/>
    <w:rsid w:val="00002268"/>
    <w:rsid w:val="000049B1"/>
    <w:rsid w:val="0001146D"/>
    <w:rsid w:val="00011D26"/>
    <w:rsid w:val="000165B2"/>
    <w:rsid w:val="00031E0B"/>
    <w:rsid w:val="00042698"/>
    <w:rsid w:val="00042CDF"/>
    <w:rsid w:val="00051BD1"/>
    <w:rsid w:val="00061239"/>
    <w:rsid w:val="00072220"/>
    <w:rsid w:val="00074A88"/>
    <w:rsid w:val="00074BB0"/>
    <w:rsid w:val="00076076"/>
    <w:rsid w:val="0008042D"/>
    <w:rsid w:val="00082005"/>
    <w:rsid w:val="000825D8"/>
    <w:rsid w:val="00086A6E"/>
    <w:rsid w:val="0009019D"/>
    <w:rsid w:val="00090C83"/>
    <w:rsid w:val="000A3507"/>
    <w:rsid w:val="000A645B"/>
    <w:rsid w:val="000A6F75"/>
    <w:rsid w:val="000B0C51"/>
    <w:rsid w:val="000B37AD"/>
    <w:rsid w:val="000B53AC"/>
    <w:rsid w:val="000B6985"/>
    <w:rsid w:val="000B73FF"/>
    <w:rsid w:val="000C0BF4"/>
    <w:rsid w:val="000C26AE"/>
    <w:rsid w:val="000C3658"/>
    <w:rsid w:val="000C4B73"/>
    <w:rsid w:val="000C6B1A"/>
    <w:rsid w:val="000C6FC1"/>
    <w:rsid w:val="000D15D6"/>
    <w:rsid w:val="000E0851"/>
    <w:rsid w:val="000E3FD3"/>
    <w:rsid w:val="000E4D7B"/>
    <w:rsid w:val="000E5B76"/>
    <w:rsid w:val="000E631E"/>
    <w:rsid w:val="000E7273"/>
    <w:rsid w:val="000F1783"/>
    <w:rsid w:val="000F4385"/>
    <w:rsid w:val="000F583B"/>
    <w:rsid w:val="000F6FE7"/>
    <w:rsid w:val="001000DB"/>
    <w:rsid w:val="00103341"/>
    <w:rsid w:val="001134D2"/>
    <w:rsid w:val="0011587E"/>
    <w:rsid w:val="00116378"/>
    <w:rsid w:val="00116CB2"/>
    <w:rsid w:val="00117990"/>
    <w:rsid w:val="0012318E"/>
    <w:rsid w:val="00123730"/>
    <w:rsid w:val="00125390"/>
    <w:rsid w:val="001267FE"/>
    <w:rsid w:val="0013324A"/>
    <w:rsid w:val="00143BFE"/>
    <w:rsid w:val="00143C97"/>
    <w:rsid w:val="001440EA"/>
    <w:rsid w:val="00144324"/>
    <w:rsid w:val="00147A4C"/>
    <w:rsid w:val="00147C06"/>
    <w:rsid w:val="00157222"/>
    <w:rsid w:val="00160CA1"/>
    <w:rsid w:val="00163AD4"/>
    <w:rsid w:val="00165E67"/>
    <w:rsid w:val="001673F5"/>
    <w:rsid w:val="00173837"/>
    <w:rsid w:val="00174CA7"/>
    <w:rsid w:val="0017597B"/>
    <w:rsid w:val="001806FD"/>
    <w:rsid w:val="001808E7"/>
    <w:rsid w:val="0018142F"/>
    <w:rsid w:val="0018286A"/>
    <w:rsid w:val="00185CB4"/>
    <w:rsid w:val="001866C7"/>
    <w:rsid w:val="00186A01"/>
    <w:rsid w:val="00192F49"/>
    <w:rsid w:val="00194A89"/>
    <w:rsid w:val="00195359"/>
    <w:rsid w:val="001A2349"/>
    <w:rsid w:val="001A31AF"/>
    <w:rsid w:val="001A3323"/>
    <w:rsid w:val="001A3C28"/>
    <w:rsid w:val="001A5A4C"/>
    <w:rsid w:val="001A71BB"/>
    <w:rsid w:val="001B0EFE"/>
    <w:rsid w:val="001B18BF"/>
    <w:rsid w:val="001B2380"/>
    <w:rsid w:val="001B28FC"/>
    <w:rsid w:val="001B2CEB"/>
    <w:rsid w:val="001B4BC3"/>
    <w:rsid w:val="001B5EE8"/>
    <w:rsid w:val="001C15DB"/>
    <w:rsid w:val="001C39E2"/>
    <w:rsid w:val="001C45EA"/>
    <w:rsid w:val="001D2D1A"/>
    <w:rsid w:val="001D61B5"/>
    <w:rsid w:val="001E0A3B"/>
    <w:rsid w:val="001E2D6E"/>
    <w:rsid w:val="001F2E03"/>
    <w:rsid w:val="001F2F08"/>
    <w:rsid w:val="001F3CB9"/>
    <w:rsid w:val="001F5940"/>
    <w:rsid w:val="0020314D"/>
    <w:rsid w:val="00203C4D"/>
    <w:rsid w:val="00204DE7"/>
    <w:rsid w:val="002065F2"/>
    <w:rsid w:val="0020724A"/>
    <w:rsid w:val="002077F9"/>
    <w:rsid w:val="00213722"/>
    <w:rsid w:val="00222FD1"/>
    <w:rsid w:val="00224ECE"/>
    <w:rsid w:val="00225333"/>
    <w:rsid w:val="00225F74"/>
    <w:rsid w:val="00233742"/>
    <w:rsid w:val="002361F8"/>
    <w:rsid w:val="0023790D"/>
    <w:rsid w:val="00247B15"/>
    <w:rsid w:val="002505F2"/>
    <w:rsid w:val="00250654"/>
    <w:rsid w:val="00254B08"/>
    <w:rsid w:val="00254B7D"/>
    <w:rsid w:val="00255150"/>
    <w:rsid w:val="00262F74"/>
    <w:rsid w:val="00262FB6"/>
    <w:rsid w:val="0026361C"/>
    <w:rsid w:val="002662F9"/>
    <w:rsid w:val="0027448A"/>
    <w:rsid w:val="00274927"/>
    <w:rsid w:val="00275B0D"/>
    <w:rsid w:val="0028012B"/>
    <w:rsid w:val="00286EA0"/>
    <w:rsid w:val="002878D5"/>
    <w:rsid w:val="00291739"/>
    <w:rsid w:val="00291C11"/>
    <w:rsid w:val="0029496D"/>
    <w:rsid w:val="0029563F"/>
    <w:rsid w:val="002A076E"/>
    <w:rsid w:val="002A3435"/>
    <w:rsid w:val="002A45A0"/>
    <w:rsid w:val="002A602A"/>
    <w:rsid w:val="002B1922"/>
    <w:rsid w:val="002C1638"/>
    <w:rsid w:val="002C5EBE"/>
    <w:rsid w:val="002C617E"/>
    <w:rsid w:val="002C68AE"/>
    <w:rsid w:val="002C6B1A"/>
    <w:rsid w:val="002D402C"/>
    <w:rsid w:val="002D4C25"/>
    <w:rsid w:val="002D4D2E"/>
    <w:rsid w:val="002D6187"/>
    <w:rsid w:val="002D669A"/>
    <w:rsid w:val="002D7812"/>
    <w:rsid w:val="002E0DA3"/>
    <w:rsid w:val="002E25E0"/>
    <w:rsid w:val="002F5AC7"/>
    <w:rsid w:val="002F5B63"/>
    <w:rsid w:val="002F63B8"/>
    <w:rsid w:val="00300BDC"/>
    <w:rsid w:val="00316470"/>
    <w:rsid w:val="0031771E"/>
    <w:rsid w:val="00325586"/>
    <w:rsid w:val="00326340"/>
    <w:rsid w:val="00330246"/>
    <w:rsid w:val="003306B4"/>
    <w:rsid w:val="00335CC4"/>
    <w:rsid w:val="00340192"/>
    <w:rsid w:val="00343644"/>
    <w:rsid w:val="003436FC"/>
    <w:rsid w:val="00343B6F"/>
    <w:rsid w:val="00343D89"/>
    <w:rsid w:val="00350DBC"/>
    <w:rsid w:val="0035295D"/>
    <w:rsid w:val="00355A4E"/>
    <w:rsid w:val="00363D2B"/>
    <w:rsid w:val="0036503B"/>
    <w:rsid w:val="003650A8"/>
    <w:rsid w:val="0036577A"/>
    <w:rsid w:val="00367AD4"/>
    <w:rsid w:val="00370AC8"/>
    <w:rsid w:val="00371CFC"/>
    <w:rsid w:val="003751A6"/>
    <w:rsid w:val="00376CF0"/>
    <w:rsid w:val="003911CB"/>
    <w:rsid w:val="00397268"/>
    <w:rsid w:val="003A003E"/>
    <w:rsid w:val="003A4C27"/>
    <w:rsid w:val="003A79D2"/>
    <w:rsid w:val="003B39C9"/>
    <w:rsid w:val="003B4FA5"/>
    <w:rsid w:val="003C5460"/>
    <w:rsid w:val="003C7144"/>
    <w:rsid w:val="003D11A4"/>
    <w:rsid w:val="003E19AF"/>
    <w:rsid w:val="003E26B9"/>
    <w:rsid w:val="003E278E"/>
    <w:rsid w:val="003E4710"/>
    <w:rsid w:val="003F1AE7"/>
    <w:rsid w:val="003F568E"/>
    <w:rsid w:val="00400BF0"/>
    <w:rsid w:val="00401B98"/>
    <w:rsid w:val="00404EC3"/>
    <w:rsid w:val="00412DA8"/>
    <w:rsid w:val="00421E95"/>
    <w:rsid w:val="0042343A"/>
    <w:rsid w:val="00427A2F"/>
    <w:rsid w:val="00431951"/>
    <w:rsid w:val="00436179"/>
    <w:rsid w:val="00437B2E"/>
    <w:rsid w:val="004418C9"/>
    <w:rsid w:val="00445A3D"/>
    <w:rsid w:val="0044686D"/>
    <w:rsid w:val="00446F27"/>
    <w:rsid w:val="004536D4"/>
    <w:rsid w:val="00455660"/>
    <w:rsid w:val="004564E2"/>
    <w:rsid w:val="00461AE4"/>
    <w:rsid w:val="00465645"/>
    <w:rsid w:val="00465A5D"/>
    <w:rsid w:val="00465F36"/>
    <w:rsid w:val="0046725C"/>
    <w:rsid w:val="00467846"/>
    <w:rsid w:val="00470537"/>
    <w:rsid w:val="00471A8C"/>
    <w:rsid w:val="00476973"/>
    <w:rsid w:val="0048167A"/>
    <w:rsid w:val="0048188E"/>
    <w:rsid w:val="0048211E"/>
    <w:rsid w:val="004838AE"/>
    <w:rsid w:val="00484A50"/>
    <w:rsid w:val="004875DD"/>
    <w:rsid w:val="00487EE1"/>
    <w:rsid w:val="00490058"/>
    <w:rsid w:val="00491AA4"/>
    <w:rsid w:val="00496182"/>
    <w:rsid w:val="00496396"/>
    <w:rsid w:val="004A12F3"/>
    <w:rsid w:val="004A24F5"/>
    <w:rsid w:val="004A4B5B"/>
    <w:rsid w:val="004B108A"/>
    <w:rsid w:val="004B4C8A"/>
    <w:rsid w:val="004B6ECC"/>
    <w:rsid w:val="004C7F6C"/>
    <w:rsid w:val="004D187A"/>
    <w:rsid w:val="004D2ABC"/>
    <w:rsid w:val="004D5651"/>
    <w:rsid w:val="004D5AD8"/>
    <w:rsid w:val="004D699B"/>
    <w:rsid w:val="004E1561"/>
    <w:rsid w:val="004E536F"/>
    <w:rsid w:val="004E7E3C"/>
    <w:rsid w:val="004F16CA"/>
    <w:rsid w:val="004F2355"/>
    <w:rsid w:val="004F4901"/>
    <w:rsid w:val="00502063"/>
    <w:rsid w:val="00503B87"/>
    <w:rsid w:val="0050402A"/>
    <w:rsid w:val="00506B56"/>
    <w:rsid w:val="00512AD8"/>
    <w:rsid w:val="0051448C"/>
    <w:rsid w:val="0051494B"/>
    <w:rsid w:val="00516C87"/>
    <w:rsid w:val="00516CFE"/>
    <w:rsid w:val="00517089"/>
    <w:rsid w:val="00521EA3"/>
    <w:rsid w:val="00530436"/>
    <w:rsid w:val="005357FC"/>
    <w:rsid w:val="00536D68"/>
    <w:rsid w:val="00541220"/>
    <w:rsid w:val="00546849"/>
    <w:rsid w:val="0055114E"/>
    <w:rsid w:val="00551650"/>
    <w:rsid w:val="005516AD"/>
    <w:rsid w:val="005529D9"/>
    <w:rsid w:val="0055364C"/>
    <w:rsid w:val="0056569C"/>
    <w:rsid w:val="0056578B"/>
    <w:rsid w:val="00566617"/>
    <w:rsid w:val="005674A6"/>
    <w:rsid w:val="005676B2"/>
    <w:rsid w:val="005717A7"/>
    <w:rsid w:val="00572D3B"/>
    <w:rsid w:val="005737F8"/>
    <w:rsid w:val="00577CE4"/>
    <w:rsid w:val="005859FB"/>
    <w:rsid w:val="00586DD8"/>
    <w:rsid w:val="005A0B0F"/>
    <w:rsid w:val="005A10FD"/>
    <w:rsid w:val="005A5FCF"/>
    <w:rsid w:val="005B09B5"/>
    <w:rsid w:val="005B7A89"/>
    <w:rsid w:val="005C0DDC"/>
    <w:rsid w:val="005C2633"/>
    <w:rsid w:val="005C3A7D"/>
    <w:rsid w:val="005C5AEC"/>
    <w:rsid w:val="005C7DA8"/>
    <w:rsid w:val="005D1736"/>
    <w:rsid w:val="005D46D7"/>
    <w:rsid w:val="005E072A"/>
    <w:rsid w:val="005E1589"/>
    <w:rsid w:val="005E685E"/>
    <w:rsid w:val="005E745C"/>
    <w:rsid w:val="005F087F"/>
    <w:rsid w:val="005F7FC4"/>
    <w:rsid w:val="006022E7"/>
    <w:rsid w:val="00603982"/>
    <w:rsid w:val="00605EA2"/>
    <w:rsid w:val="006070DA"/>
    <w:rsid w:val="00607368"/>
    <w:rsid w:val="00607FC6"/>
    <w:rsid w:val="00612116"/>
    <w:rsid w:val="00615CC0"/>
    <w:rsid w:val="00615D08"/>
    <w:rsid w:val="00617916"/>
    <w:rsid w:val="006217B8"/>
    <w:rsid w:val="006221D7"/>
    <w:rsid w:val="00623657"/>
    <w:rsid w:val="00632169"/>
    <w:rsid w:val="006406CD"/>
    <w:rsid w:val="00641151"/>
    <w:rsid w:val="00645267"/>
    <w:rsid w:val="00646F1F"/>
    <w:rsid w:val="00650699"/>
    <w:rsid w:val="0065142F"/>
    <w:rsid w:val="00652360"/>
    <w:rsid w:val="006524EB"/>
    <w:rsid w:val="00652CA7"/>
    <w:rsid w:val="00653C69"/>
    <w:rsid w:val="006540BF"/>
    <w:rsid w:val="00660BF7"/>
    <w:rsid w:val="006654E3"/>
    <w:rsid w:val="0066572C"/>
    <w:rsid w:val="00670DEB"/>
    <w:rsid w:val="0067278C"/>
    <w:rsid w:val="0067319E"/>
    <w:rsid w:val="006748BE"/>
    <w:rsid w:val="00682F51"/>
    <w:rsid w:val="00691646"/>
    <w:rsid w:val="00691F71"/>
    <w:rsid w:val="0069277C"/>
    <w:rsid w:val="00692D5D"/>
    <w:rsid w:val="006A14C5"/>
    <w:rsid w:val="006A2A3E"/>
    <w:rsid w:val="006A4574"/>
    <w:rsid w:val="006A5F11"/>
    <w:rsid w:val="006A6EA3"/>
    <w:rsid w:val="006B3429"/>
    <w:rsid w:val="006B3BF3"/>
    <w:rsid w:val="006B6A9F"/>
    <w:rsid w:val="006B73D5"/>
    <w:rsid w:val="006C11B2"/>
    <w:rsid w:val="006C1F08"/>
    <w:rsid w:val="006C2335"/>
    <w:rsid w:val="006C2AEE"/>
    <w:rsid w:val="006C337A"/>
    <w:rsid w:val="006C7A01"/>
    <w:rsid w:val="006C7F61"/>
    <w:rsid w:val="006D30F3"/>
    <w:rsid w:val="006D4384"/>
    <w:rsid w:val="006E38B8"/>
    <w:rsid w:val="006E3EB1"/>
    <w:rsid w:val="006E5BAF"/>
    <w:rsid w:val="006E7833"/>
    <w:rsid w:val="006F1AFD"/>
    <w:rsid w:val="006F31B1"/>
    <w:rsid w:val="00707DE1"/>
    <w:rsid w:val="00712129"/>
    <w:rsid w:val="00713D91"/>
    <w:rsid w:val="0071486F"/>
    <w:rsid w:val="00717496"/>
    <w:rsid w:val="00724DC0"/>
    <w:rsid w:val="0072790B"/>
    <w:rsid w:val="007317E6"/>
    <w:rsid w:val="00731C41"/>
    <w:rsid w:val="00733529"/>
    <w:rsid w:val="007348C3"/>
    <w:rsid w:val="00736916"/>
    <w:rsid w:val="00740244"/>
    <w:rsid w:val="0074242C"/>
    <w:rsid w:val="00747B35"/>
    <w:rsid w:val="00751A81"/>
    <w:rsid w:val="00754795"/>
    <w:rsid w:val="00754EDB"/>
    <w:rsid w:val="00756306"/>
    <w:rsid w:val="007608F1"/>
    <w:rsid w:val="0076240A"/>
    <w:rsid w:val="007664D3"/>
    <w:rsid w:val="00766D46"/>
    <w:rsid w:val="0076753E"/>
    <w:rsid w:val="007702F9"/>
    <w:rsid w:val="007712EC"/>
    <w:rsid w:val="00774553"/>
    <w:rsid w:val="00774EB9"/>
    <w:rsid w:val="00775D22"/>
    <w:rsid w:val="00777880"/>
    <w:rsid w:val="00780E0D"/>
    <w:rsid w:val="00781440"/>
    <w:rsid w:val="00782962"/>
    <w:rsid w:val="007835C0"/>
    <w:rsid w:val="00786719"/>
    <w:rsid w:val="007871BF"/>
    <w:rsid w:val="00787254"/>
    <w:rsid w:val="00792F0D"/>
    <w:rsid w:val="00794960"/>
    <w:rsid w:val="007963B3"/>
    <w:rsid w:val="0079721F"/>
    <w:rsid w:val="007A0C7C"/>
    <w:rsid w:val="007B2011"/>
    <w:rsid w:val="007B27E0"/>
    <w:rsid w:val="007B3C58"/>
    <w:rsid w:val="007C0F81"/>
    <w:rsid w:val="007C7FCA"/>
    <w:rsid w:val="007D1C4A"/>
    <w:rsid w:val="007D1FF5"/>
    <w:rsid w:val="007D3D0A"/>
    <w:rsid w:val="007D4D86"/>
    <w:rsid w:val="007D709F"/>
    <w:rsid w:val="007E04A8"/>
    <w:rsid w:val="007E2501"/>
    <w:rsid w:val="007E27C3"/>
    <w:rsid w:val="007E3F8E"/>
    <w:rsid w:val="007E7022"/>
    <w:rsid w:val="007F2346"/>
    <w:rsid w:val="007F4E1F"/>
    <w:rsid w:val="007F76DD"/>
    <w:rsid w:val="00800C4E"/>
    <w:rsid w:val="00807AD6"/>
    <w:rsid w:val="008141C9"/>
    <w:rsid w:val="00815E30"/>
    <w:rsid w:val="00822BB8"/>
    <w:rsid w:val="0083520F"/>
    <w:rsid w:val="008354F8"/>
    <w:rsid w:val="0084089F"/>
    <w:rsid w:val="00842E62"/>
    <w:rsid w:val="00843BF5"/>
    <w:rsid w:val="00846DD8"/>
    <w:rsid w:val="00847EDF"/>
    <w:rsid w:val="0085102F"/>
    <w:rsid w:val="00853097"/>
    <w:rsid w:val="00854198"/>
    <w:rsid w:val="008553E5"/>
    <w:rsid w:val="00855DF2"/>
    <w:rsid w:val="00860E47"/>
    <w:rsid w:val="00860F6C"/>
    <w:rsid w:val="00861DCE"/>
    <w:rsid w:val="008637C7"/>
    <w:rsid w:val="0086740D"/>
    <w:rsid w:val="00867714"/>
    <w:rsid w:val="0087001F"/>
    <w:rsid w:val="008707CC"/>
    <w:rsid w:val="00871A96"/>
    <w:rsid w:val="00873B88"/>
    <w:rsid w:val="0087608F"/>
    <w:rsid w:val="00880DCF"/>
    <w:rsid w:val="008811B6"/>
    <w:rsid w:val="00882E25"/>
    <w:rsid w:val="008907F2"/>
    <w:rsid w:val="00893A8F"/>
    <w:rsid w:val="0089613B"/>
    <w:rsid w:val="00897A2C"/>
    <w:rsid w:val="00897A74"/>
    <w:rsid w:val="008A0E44"/>
    <w:rsid w:val="008A79E5"/>
    <w:rsid w:val="008B05BE"/>
    <w:rsid w:val="008B63CD"/>
    <w:rsid w:val="008B7047"/>
    <w:rsid w:val="008B7217"/>
    <w:rsid w:val="008C6C0D"/>
    <w:rsid w:val="008D4706"/>
    <w:rsid w:val="008E253A"/>
    <w:rsid w:val="008E5298"/>
    <w:rsid w:val="008E5332"/>
    <w:rsid w:val="008E67B0"/>
    <w:rsid w:val="008F0B32"/>
    <w:rsid w:val="0090370E"/>
    <w:rsid w:val="009044B7"/>
    <w:rsid w:val="00914412"/>
    <w:rsid w:val="00921BC1"/>
    <w:rsid w:val="00922200"/>
    <w:rsid w:val="00923BF1"/>
    <w:rsid w:val="00925934"/>
    <w:rsid w:val="009309A5"/>
    <w:rsid w:val="00932D68"/>
    <w:rsid w:val="00933E7E"/>
    <w:rsid w:val="00934A3A"/>
    <w:rsid w:val="00934CB7"/>
    <w:rsid w:val="00937638"/>
    <w:rsid w:val="00937E9C"/>
    <w:rsid w:val="009402F1"/>
    <w:rsid w:val="009412DA"/>
    <w:rsid w:val="00942C44"/>
    <w:rsid w:val="0094445E"/>
    <w:rsid w:val="00944C79"/>
    <w:rsid w:val="009476D0"/>
    <w:rsid w:val="00953CCB"/>
    <w:rsid w:val="00956E99"/>
    <w:rsid w:val="0096145A"/>
    <w:rsid w:val="00972E51"/>
    <w:rsid w:val="00972FCD"/>
    <w:rsid w:val="00973CE0"/>
    <w:rsid w:val="00974FF7"/>
    <w:rsid w:val="009769A7"/>
    <w:rsid w:val="00976ABD"/>
    <w:rsid w:val="0097754D"/>
    <w:rsid w:val="00983F9D"/>
    <w:rsid w:val="0098705A"/>
    <w:rsid w:val="0098727B"/>
    <w:rsid w:val="00993C59"/>
    <w:rsid w:val="00993D8E"/>
    <w:rsid w:val="00995A7C"/>
    <w:rsid w:val="00997397"/>
    <w:rsid w:val="009A02A2"/>
    <w:rsid w:val="009A2BA2"/>
    <w:rsid w:val="009A6F9F"/>
    <w:rsid w:val="009B4E01"/>
    <w:rsid w:val="009B4F71"/>
    <w:rsid w:val="009B7C8F"/>
    <w:rsid w:val="009C3807"/>
    <w:rsid w:val="009D4C6F"/>
    <w:rsid w:val="009D4DD8"/>
    <w:rsid w:val="009E2533"/>
    <w:rsid w:val="009E4D3B"/>
    <w:rsid w:val="009F0DAB"/>
    <w:rsid w:val="009F2BC8"/>
    <w:rsid w:val="009F48A5"/>
    <w:rsid w:val="009F6282"/>
    <w:rsid w:val="009F65D9"/>
    <w:rsid w:val="00A00142"/>
    <w:rsid w:val="00A035F0"/>
    <w:rsid w:val="00A0381D"/>
    <w:rsid w:val="00A05F65"/>
    <w:rsid w:val="00A206E4"/>
    <w:rsid w:val="00A2217A"/>
    <w:rsid w:val="00A26754"/>
    <w:rsid w:val="00A30AA4"/>
    <w:rsid w:val="00A329C0"/>
    <w:rsid w:val="00A33813"/>
    <w:rsid w:val="00A37F97"/>
    <w:rsid w:val="00A42BD9"/>
    <w:rsid w:val="00A4301E"/>
    <w:rsid w:val="00A435D7"/>
    <w:rsid w:val="00A44FA4"/>
    <w:rsid w:val="00A5101B"/>
    <w:rsid w:val="00A527AF"/>
    <w:rsid w:val="00A53E52"/>
    <w:rsid w:val="00A604C0"/>
    <w:rsid w:val="00A61D52"/>
    <w:rsid w:val="00A635FD"/>
    <w:rsid w:val="00A67764"/>
    <w:rsid w:val="00A72C01"/>
    <w:rsid w:val="00A73097"/>
    <w:rsid w:val="00A743A1"/>
    <w:rsid w:val="00A74E7B"/>
    <w:rsid w:val="00A765B5"/>
    <w:rsid w:val="00A83F4D"/>
    <w:rsid w:val="00A8453D"/>
    <w:rsid w:val="00A8776D"/>
    <w:rsid w:val="00A95AE7"/>
    <w:rsid w:val="00AB1364"/>
    <w:rsid w:val="00AB23B6"/>
    <w:rsid w:val="00AB24FB"/>
    <w:rsid w:val="00AB27C6"/>
    <w:rsid w:val="00AB6370"/>
    <w:rsid w:val="00AC14D8"/>
    <w:rsid w:val="00AC1ACD"/>
    <w:rsid w:val="00AC3476"/>
    <w:rsid w:val="00AC3F95"/>
    <w:rsid w:val="00AC70B6"/>
    <w:rsid w:val="00AD01AB"/>
    <w:rsid w:val="00AD0FD7"/>
    <w:rsid w:val="00AD5741"/>
    <w:rsid w:val="00AE13BD"/>
    <w:rsid w:val="00AE1A7A"/>
    <w:rsid w:val="00AF5ACB"/>
    <w:rsid w:val="00AF6981"/>
    <w:rsid w:val="00AF6A39"/>
    <w:rsid w:val="00B0312C"/>
    <w:rsid w:val="00B05D55"/>
    <w:rsid w:val="00B0739F"/>
    <w:rsid w:val="00B11739"/>
    <w:rsid w:val="00B12C7E"/>
    <w:rsid w:val="00B15BFB"/>
    <w:rsid w:val="00B239B1"/>
    <w:rsid w:val="00B258F2"/>
    <w:rsid w:val="00B27602"/>
    <w:rsid w:val="00B30312"/>
    <w:rsid w:val="00B31BC9"/>
    <w:rsid w:val="00B36910"/>
    <w:rsid w:val="00B37B96"/>
    <w:rsid w:val="00B4160A"/>
    <w:rsid w:val="00B41B1D"/>
    <w:rsid w:val="00B434AF"/>
    <w:rsid w:val="00B45434"/>
    <w:rsid w:val="00B45A4F"/>
    <w:rsid w:val="00B45BCB"/>
    <w:rsid w:val="00B460D6"/>
    <w:rsid w:val="00B50B35"/>
    <w:rsid w:val="00B61C48"/>
    <w:rsid w:val="00B65698"/>
    <w:rsid w:val="00B65797"/>
    <w:rsid w:val="00B70771"/>
    <w:rsid w:val="00B71F8C"/>
    <w:rsid w:val="00B77ADA"/>
    <w:rsid w:val="00B91B52"/>
    <w:rsid w:val="00B96AB7"/>
    <w:rsid w:val="00B96DFA"/>
    <w:rsid w:val="00B970CB"/>
    <w:rsid w:val="00BA0526"/>
    <w:rsid w:val="00BA5182"/>
    <w:rsid w:val="00BB30A5"/>
    <w:rsid w:val="00BB614D"/>
    <w:rsid w:val="00BB66D9"/>
    <w:rsid w:val="00BB691E"/>
    <w:rsid w:val="00BB6E3C"/>
    <w:rsid w:val="00BB70FA"/>
    <w:rsid w:val="00BC00CB"/>
    <w:rsid w:val="00BC193C"/>
    <w:rsid w:val="00BC1D14"/>
    <w:rsid w:val="00BC411D"/>
    <w:rsid w:val="00BD2473"/>
    <w:rsid w:val="00BD5498"/>
    <w:rsid w:val="00BD7596"/>
    <w:rsid w:val="00BE17A1"/>
    <w:rsid w:val="00BE26A2"/>
    <w:rsid w:val="00BF08A8"/>
    <w:rsid w:val="00BF487D"/>
    <w:rsid w:val="00C0347C"/>
    <w:rsid w:val="00C21247"/>
    <w:rsid w:val="00C22F3E"/>
    <w:rsid w:val="00C23402"/>
    <w:rsid w:val="00C24430"/>
    <w:rsid w:val="00C25554"/>
    <w:rsid w:val="00C31706"/>
    <w:rsid w:val="00C34C5E"/>
    <w:rsid w:val="00C37E7E"/>
    <w:rsid w:val="00C4020F"/>
    <w:rsid w:val="00C43617"/>
    <w:rsid w:val="00C44F50"/>
    <w:rsid w:val="00C462E4"/>
    <w:rsid w:val="00C508C7"/>
    <w:rsid w:val="00C508E8"/>
    <w:rsid w:val="00C50919"/>
    <w:rsid w:val="00C50B5D"/>
    <w:rsid w:val="00C5406A"/>
    <w:rsid w:val="00C617E6"/>
    <w:rsid w:val="00C6702C"/>
    <w:rsid w:val="00C7449A"/>
    <w:rsid w:val="00C752C4"/>
    <w:rsid w:val="00C90714"/>
    <w:rsid w:val="00C97889"/>
    <w:rsid w:val="00CA3438"/>
    <w:rsid w:val="00CA657B"/>
    <w:rsid w:val="00CB1225"/>
    <w:rsid w:val="00CB17A7"/>
    <w:rsid w:val="00CB30A9"/>
    <w:rsid w:val="00CB50B4"/>
    <w:rsid w:val="00CB73EA"/>
    <w:rsid w:val="00CC2F37"/>
    <w:rsid w:val="00CC3699"/>
    <w:rsid w:val="00CD5768"/>
    <w:rsid w:val="00CD62BA"/>
    <w:rsid w:val="00CF42C6"/>
    <w:rsid w:val="00CF58E4"/>
    <w:rsid w:val="00D00305"/>
    <w:rsid w:val="00D03E06"/>
    <w:rsid w:val="00D05E5A"/>
    <w:rsid w:val="00D07EB8"/>
    <w:rsid w:val="00D20C75"/>
    <w:rsid w:val="00D23B4B"/>
    <w:rsid w:val="00D2540F"/>
    <w:rsid w:val="00D300D5"/>
    <w:rsid w:val="00D32545"/>
    <w:rsid w:val="00D3390E"/>
    <w:rsid w:val="00D36BB2"/>
    <w:rsid w:val="00D43D34"/>
    <w:rsid w:val="00D53518"/>
    <w:rsid w:val="00D53789"/>
    <w:rsid w:val="00D53EA1"/>
    <w:rsid w:val="00D56516"/>
    <w:rsid w:val="00D56CE6"/>
    <w:rsid w:val="00D61EB7"/>
    <w:rsid w:val="00D63C59"/>
    <w:rsid w:val="00D64712"/>
    <w:rsid w:val="00D65246"/>
    <w:rsid w:val="00D71932"/>
    <w:rsid w:val="00D72AD2"/>
    <w:rsid w:val="00D7540D"/>
    <w:rsid w:val="00D7658E"/>
    <w:rsid w:val="00D778FE"/>
    <w:rsid w:val="00D8219F"/>
    <w:rsid w:val="00D831A4"/>
    <w:rsid w:val="00D839B4"/>
    <w:rsid w:val="00D8451A"/>
    <w:rsid w:val="00D85F88"/>
    <w:rsid w:val="00D94E47"/>
    <w:rsid w:val="00DA134E"/>
    <w:rsid w:val="00DA2ED4"/>
    <w:rsid w:val="00DA50BE"/>
    <w:rsid w:val="00DB31D7"/>
    <w:rsid w:val="00DB48E1"/>
    <w:rsid w:val="00DC04C0"/>
    <w:rsid w:val="00DC063A"/>
    <w:rsid w:val="00DC1169"/>
    <w:rsid w:val="00DC1763"/>
    <w:rsid w:val="00DC177E"/>
    <w:rsid w:val="00DC351B"/>
    <w:rsid w:val="00DC3535"/>
    <w:rsid w:val="00DC3C94"/>
    <w:rsid w:val="00DC6598"/>
    <w:rsid w:val="00DD072B"/>
    <w:rsid w:val="00DD0D26"/>
    <w:rsid w:val="00DD3416"/>
    <w:rsid w:val="00DD68A9"/>
    <w:rsid w:val="00DD726E"/>
    <w:rsid w:val="00DE1315"/>
    <w:rsid w:val="00DE1763"/>
    <w:rsid w:val="00DE24A0"/>
    <w:rsid w:val="00DE2753"/>
    <w:rsid w:val="00DE2EFF"/>
    <w:rsid w:val="00DE3B2F"/>
    <w:rsid w:val="00DE51DA"/>
    <w:rsid w:val="00DE6E84"/>
    <w:rsid w:val="00DF02C5"/>
    <w:rsid w:val="00DF0D86"/>
    <w:rsid w:val="00DF4327"/>
    <w:rsid w:val="00DF4441"/>
    <w:rsid w:val="00DF4840"/>
    <w:rsid w:val="00DF7484"/>
    <w:rsid w:val="00DF7CAD"/>
    <w:rsid w:val="00E0188A"/>
    <w:rsid w:val="00E02DE4"/>
    <w:rsid w:val="00E0561E"/>
    <w:rsid w:val="00E10F9C"/>
    <w:rsid w:val="00E125F0"/>
    <w:rsid w:val="00E1477E"/>
    <w:rsid w:val="00E16F96"/>
    <w:rsid w:val="00E21516"/>
    <w:rsid w:val="00E21539"/>
    <w:rsid w:val="00E22128"/>
    <w:rsid w:val="00E27912"/>
    <w:rsid w:val="00E30FBA"/>
    <w:rsid w:val="00E33B5D"/>
    <w:rsid w:val="00E50ECD"/>
    <w:rsid w:val="00E529AE"/>
    <w:rsid w:val="00E53D04"/>
    <w:rsid w:val="00E61FCA"/>
    <w:rsid w:val="00E725EE"/>
    <w:rsid w:val="00E72E0D"/>
    <w:rsid w:val="00E77559"/>
    <w:rsid w:val="00E81A21"/>
    <w:rsid w:val="00E82B00"/>
    <w:rsid w:val="00E82C88"/>
    <w:rsid w:val="00E831EF"/>
    <w:rsid w:val="00E8518B"/>
    <w:rsid w:val="00E86C2F"/>
    <w:rsid w:val="00E87FB0"/>
    <w:rsid w:val="00E94025"/>
    <w:rsid w:val="00E940AB"/>
    <w:rsid w:val="00E96943"/>
    <w:rsid w:val="00EA0E57"/>
    <w:rsid w:val="00EA2333"/>
    <w:rsid w:val="00EA2A00"/>
    <w:rsid w:val="00EA3053"/>
    <w:rsid w:val="00EA4D14"/>
    <w:rsid w:val="00EB1FD0"/>
    <w:rsid w:val="00EB3002"/>
    <w:rsid w:val="00EB6867"/>
    <w:rsid w:val="00ED2AC9"/>
    <w:rsid w:val="00ED461A"/>
    <w:rsid w:val="00EE7C0C"/>
    <w:rsid w:val="00EF0937"/>
    <w:rsid w:val="00EF1760"/>
    <w:rsid w:val="00EF7E7A"/>
    <w:rsid w:val="00F014DB"/>
    <w:rsid w:val="00F029F9"/>
    <w:rsid w:val="00F04AF0"/>
    <w:rsid w:val="00F057B4"/>
    <w:rsid w:val="00F06403"/>
    <w:rsid w:val="00F07998"/>
    <w:rsid w:val="00F13600"/>
    <w:rsid w:val="00F14C9C"/>
    <w:rsid w:val="00F16013"/>
    <w:rsid w:val="00F218A2"/>
    <w:rsid w:val="00F218AC"/>
    <w:rsid w:val="00F22697"/>
    <w:rsid w:val="00F25BEA"/>
    <w:rsid w:val="00F308F3"/>
    <w:rsid w:val="00F37518"/>
    <w:rsid w:val="00F404D4"/>
    <w:rsid w:val="00F436B2"/>
    <w:rsid w:val="00F45B58"/>
    <w:rsid w:val="00F51511"/>
    <w:rsid w:val="00F53BE1"/>
    <w:rsid w:val="00F5485F"/>
    <w:rsid w:val="00F57D7B"/>
    <w:rsid w:val="00F60E54"/>
    <w:rsid w:val="00F7345C"/>
    <w:rsid w:val="00F76CC2"/>
    <w:rsid w:val="00F77139"/>
    <w:rsid w:val="00F80304"/>
    <w:rsid w:val="00F82C09"/>
    <w:rsid w:val="00F83008"/>
    <w:rsid w:val="00F83763"/>
    <w:rsid w:val="00F92D0F"/>
    <w:rsid w:val="00F93E73"/>
    <w:rsid w:val="00FA48D2"/>
    <w:rsid w:val="00FB0A0F"/>
    <w:rsid w:val="00FB4A51"/>
    <w:rsid w:val="00FC090A"/>
    <w:rsid w:val="00FC47B2"/>
    <w:rsid w:val="00FC5632"/>
    <w:rsid w:val="00FC651F"/>
    <w:rsid w:val="00FD4AC3"/>
    <w:rsid w:val="00FD537B"/>
    <w:rsid w:val="00FD65C6"/>
    <w:rsid w:val="00FE11C7"/>
    <w:rsid w:val="00FE163B"/>
    <w:rsid w:val="00FE27CD"/>
    <w:rsid w:val="00FE4F5F"/>
    <w:rsid w:val="00FE6570"/>
    <w:rsid w:val="00FE7168"/>
    <w:rsid w:val="00FF192B"/>
    <w:rsid w:val="00FF1E86"/>
    <w:rsid w:val="00FF34A9"/>
    <w:rsid w:val="00FF3C05"/>
    <w:rsid w:val="00FF5F1E"/>
    <w:rsid w:val="00FF622B"/>
    <w:rsid w:val="00FF64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CE4"/>
    <w:rPr>
      <w:rFonts w:ascii="Arial" w:hAnsi="Arial"/>
      <w:spacing w:val="-5"/>
    </w:rPr>
  </w:style>
  <w:style w:type="paragraph" w:styleId="Heading1">
    <w:name w:val="heading 1"/>
    <w:basedOn w:val="Normal"/>
    <w:next w:val="BodyText"/>
    <w:qFormat/>
    <w:rsid w:val="00A53E52"/>
    <w:pPr>
      <w:keepNext/>
      <w:keepLines/>
      <w:spacing w:before="240" w:after="100" w:afterAutospacing="1" w:line="200" w:lineRule="atLeast"/>
      <w:outlineLvl w:val="0"/>
    </w:pPr>
    <w:rPr>
      <w:rFonts w:ascii="Arial Black" w:hAnsi="Arial Black"/>
      <w:spacing w:val="-10"/>
      <w:kern w:val="28"/>
      <w:sz w:val="22"/>
    </w:rPr>
  </w:style>
  <w:style w:type="paragraph" w:styleId="Heading2">
    <w:name w:val="heading 2"/>
    <w:basedOn w:val="Normal"/>
    <w:next w:val="BodyText"/>
    <w:link w:val="Heading2Char"/>
    <w:qFormat/>
    <w:rsid w:val="00A53E52"/>
    <w:pPr>
      <w:keepNext/>
      <w:keepLines/>
      <w:numPr>
        <w:ilvl w:val="1"/>
        <w:numId w:val="4"/>
      </w:numPr>
      <w:spacing w:before="240" w:after="100" w:afterAutospacing="1" w:line="200" w:lineRule="atLeast"/>
      <w:outlineLvl w:val="1"/>
    </w:pPr>
    <w:rPr>
      <w:rFonts w:ascii="Arial Black" w:hAnsi="Arial Black"/>
      <w:spacing w:val="-10"/>
      <w:kern w:val="28"/>
    </w:rPr>
  </w:style>
  <w:style w:type="paragraph" w:styleId="Heading3">
    <w:name w:val="heading 3"/>
    <w:aliases w:val="h3"/>
    <w:basedOn w:val="Normal"/>
    <w:next w:val="BodyText"/>
    <w:qFormat/>
    <w:rsid w:val="00F76CC2"/>
    <w:pPr>
      <w:keepNext/>
      <w:keepLines/>
      <w:numPr>
        <w:ilvl w:val="2"/>
        <w:numId w:val="4"/>
      </w:numPr>
      <w:spacing w:before="240" w:after="100" w:afterAutospacing="1" w:line="240" w:lineRule="atLeast"/>
      <w:outlineLvl w:val="2"/>
    </w:pPr>
    <w:rPr>
      <w:kern w:val="28"/>
    </w:rPr>
  </w:style>
  <w:style w:type="paragraph" w:styleId="Heading4">
    <w:name w:val="heading 4"/>
    <w:basedOn w:val="Normal"/>
    <w:next w:val="BodyText"/>
    <w:qFormat/>
    <w:rsid w:val="00A53E52"/>
    <w:pPr>
      <w:keepNext/>
      <w:keepLines/>
      <w:numPr>
        <w:ilvl w:val="3"/>
        <w:numId w:val="4"/>
      </w:numPr>
      <w:spacing w:before="240" w:after="100" w:afterAutospacing="1" w:line="240" w:lineRule="atLeast"/>
      <w:outlineLvl w:val="3"/>
    </w:pPr>
    <w:rPr>
      <w:rFonts w:ascii="Arial Black" w:hAnsi="Arial Black"/>
      <w:spacing w:val="-2"/>
      <w:kern w:val="28"/>
      <w:sz w:val="18"/>
    </w:rPr>
  </w:style>
  <w:style w:type="paragraph" w:styleId="Heading5">
    <w:name w:val="heading 5"/>
    <w:basedOn w:val="Normal"/>
    <w:next w:val="BodyText"/>
    <w:qFormat/>
    <w:rsid w:val="00A53E52"/>
    <w:pPr>
      <w:keepNext/>
      <w:keepLines/>
      <w:numPr>
        <w:ilvl w:val="4"/>
        <w:numId w:val="4"/>
      </w:numPr>
      <w:spacing w:before="100" w:beforeAutospacing="1" w:after="100" w:afterAutospacing="1" w:line="180" w:lineRule="atLeast"/>
      <w:outlineLvl w:val="4"/>
    </w:pPr>
    <w:rPr>
      <w:rFonts w:ascii="Arial Black" w:hAnsi="Arial Black"/>
      <w:spacing w:val="-2"/>
      <w:kern w:val="28"/>
      <w:sz w:val="18"/>
    </w:rPr>
  </w:style>
  <w:style w:type="paragraph" w:styleId="Heading6">
    <w:name w:val="heading 6"/>
    <w:basedOn w:val="Normal"/>
    <w:next w:val="BodyText"/>
    <w:qFormat/>
    <w:rsid w:val="00A53E52"/>
    <w:pPr>
      <w:keepNext/>
      <w:framePr w:w="1800" w:wrap="around" w:vAnchor="text" w:hAnchor="page" w:x="1201" w:y="1"/>
      <w:numPr>
        <w:ilvl w:val="5"/>
        <w:numId w:val="4"/>
      </w:numPr>
      <w:outlineLvl w:val="5"/>
    </w:pPr>
  </w:style>
  <w:style w:type="paragraph" w:styleId="Heading7">
    <w:name w:val="heading 7"/>
    <w:basedOn w:val="Normal"/>
    <w:next w:val="BodyText"/>
    <w:qFormat/>
    <w:rsid w:val="00A53E52"/>
    <w:pPr>
      <w:framePr w:w="3780" w:hSpace="240" w:wrap="around" w:vAnchor="text" w:hAnchor="page" w:x="1489" w:y="1"/>
      <w:numPr>
        <w:ilvl w:val="6"/>
        <w:numId w:val="4"/>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sz w:val="28"/>
    </w:rPr>
  </w:style>
  <w:style w:type="paragraph" w:styleId="Heading8">
    <w:name w:val="heading 8"/>
    <w:basedOn w:val="Normal"/>
    <w:next w:val="BodyText"/>
    <w:qFormat/>
    <w:rsid w:val="00A53E52"/>
    <w:pPr>
      <w:keepNext/>
      <w:framePr w:w="1860" w:wrap="around" w:vAnchor="text" w:hAnchor="page" w:x="1201" w:y="1"/>
      <w:numPr>
        <w:ilvl w:val="7"/>
        <w:numId w:val="4"/>
      </w:numPr>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rsid w:val="00A53E52"/>
    <w:pPr>
      <w:keepNext/>
      <w:numPr>
        <w:ilvl w:val="8"/>
        <w:numId w:val="4"/>
      </w:numPr>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53E52"/>
    <w:pPr>
      <w:spacing w:after="220" w:line="180" w:lineRule="atLeast"/>
    </w:pPr>
  </w:style>
  <w:style w:type="paragraph" w:styleId="BodyTextIndent">
    <w:name w:val="Body Text Indent"/>
    <w:basedOn w:val="BodyText"/>
    <w:rsid w:val="00A53E52"/>
    <w:pPr>
      <w:ind w:firstLine="360"/>
    </w:pPr>
  </w:style>
  <w:style w:type="character" w:styleId="Hyperlink">
    <w:name w:val="Hyperlink"/>
    <w:basedOn w:val="DefaultParagraphFont"/>
    <w:uiPriority w:val="99"/>
    <w:rsid w:val="00A53E52"/>
    <w:rPr>
      <w:color w:val="0000FF"/>
      <w:u w:val="single"/>
    </w:rPr>
  </w:style>
  <w:style w:type="paragraph" w:styleId="BodyTextIndent2">
    <w:name w:val="Body Text Indent 2"/>
    <w:basedOn w:val="Normal"/>
    <w:rsid w:val="00A53E52"/>
    <w:pPr>
      <w:ind w:left="1440"/>
    </w:pPr>
    <w:rPr>
      <w:color w:val="0000FF"/>
    </w:rPr>
  </w:style>
  <w:style w:type="paragraph" w:styleId="TOC1">
    <w:name w:val="toc 1"/>
    <w:basedOn w:val="Normal"/>
    <w:autoRedefine/>
    <w:uiPriority w:val="39"/>
    <w:qFormat/>
    <w:rsid w:val="00A53E52"/>
    <w:pPr>
      <w:spacing w:before="120" w:after="120"/>
      <w:jc w:val="left"/>
    </w:pPr>
    <w:rPr>
      <w:rFonts w:ascii="Times New Roman" w:hAnsi="Times New Roman"/>
      <w:b/>
      <w:bCs/>
      <w:caps/>
      <w:szCs w:val="24"/>
    </w:rPr>
  </w:style>
  <w:style w:type="paragraph" w:styleId="TOC2">
    <w:name w:val="toc 2"/>
    <w:basedOn w:val="TOC1"/>
    <w:autoRedefine/>
    <w:uiPriority w:val="39"/>
    <w:semiHidden/>
    <w:qFormat/>
    <w:rsid w:val="00A53E52"/>
    <w:pPr>
      <w:spacing w:before="0" w:after="0"/>
      <w:ind w:left="200"/>
    </w:pPr>
    <w:rPr>
      <w:b w:val="0"/>
      <w:bCs w:val="0"/>
      <w:caps w:val="0"/>
      <w:smallCaps/>
    </w:rPr>
  </w:style>
  <w:style w:type="paragraph" w:styleId="TOC3">
    <w:name w:val="toc 3"/>
    <w:basedOn w:val="Normal"/>
    <w:next w:val="Normal"/>
    <w:autoRedefine/>
    <w:uiPriority w:val="39"/>
    <w:semiHidden/>
    <w:qFormat/>
    <w:rsid w:val="00A53E52"/>
    <w:pPr>
      <w:ind w:left="400"/>
      <w:jc w:val="left"/>
    </w:pPr>
    <w:rPr>
      <w:rFonts w:ascii="Times New Roman" w:hAnsi="Times New Roman"/>
      <w:i/>
      <w:iCs/>
      <w:szCs w:val="24"/>
    </w:rPr>
  </w:style>
  <w:style w:type="paragraph" w:styleId="TOC4">
    <w:name w:val="toc 4"/>
    <w:basedOn w:val="Normal"/>
    <w:next w:val="Normal"/>
    <w:autoRedefine/>
    <w:semiHidden/>
    <w:rsid w:val="00A53E52"/>
    <w:pPr>
      <w:ind w:left="600"/>
      <w:jc w:val="left"/>
    </w:pPr>
    <w:rPr>
      <w:rFonts w:ascii="Times New Roman" w:hAnsi="Times New Roman"/>
      <w:szCs w:val="21"/>
    </w:rPr>
  </w:style>
  <w:style w:type="paragraph" w:styleId="TOC5">
    <w:name w:val="toc 5"/>
    <w:basedOn w:val="Normal"/>
    <w:next w:val="Normal"/>
    <w:autoRedefine/>
    <w:semiHidden/>
    <w:rsid w:val="00A53E52"/>
    <w:pPr>
      <w:ind w:left="800"/>
      <w:jc w:val="left"/>
    </w:pPr>
    <w:rPr>
      <w:rFonts w:ascii="Times New Roman" w:hAnsi="Times New Roman"/>
      <w:szCs w:val="21"/>
    </w:rPr>
  </w:style>
  <w:style w:type="paragraph" w:styleId="TOC6">
    <w:name w:val="toc 6"/>
    <w:basedOn w:val="Normal"/>
    <w:next w:val="Normal"/>
    <w:autoRedefine/>
    <w:semiHidden/>
    <w:rsid w:val="00A53E52"/>
    <w:pPr>
      <w:ind w:left="1000"/>
      <w:jc w:val="left"/>
    </w:pPr>
    <w:rPr>
      <w:rFonts w:ascii="Times New Roman" w:hAnsi="Times New Roman"/>
      <w:szCs w:val="21"/>
    </w:rPr>
  </w:style>
  <w:style w:type="paragraph" w:styleId="TOC7">
    <w:name w:val="toc 7"/>
    <w:basedOn w:val="Normal"/>
    <w:next w:val="Normal"/>
    <w:autoRedefine/>
    <w:semiHidden/>
    <w:rsid w:val="00A53E52"/>
    <w:pPr>
      <w:ind w:left="1200"/>
      <w:jc w:val="left"/>
    </w:pPr>
    <w:rPr>
      <w:rFonts w:ascii="Times New Roman" w:hAnsi="Times New Roman"/>
      <w:szCs w:val="21"/>
    </w:rPr>
  </w:style>
  <w:style w:type="paragraph" w:styleId="TOC8">
    <w:name w:val="toc 8"/>
    <w:basedOn w:val="Normal"/>
    <w:next w:val="Normal"/>
    <w:autoRedefine/>
    <w:semiHidden/>
    <w:rsid w:val="00A53E52"/>
    <w:pPr>
      <w:ind w:left="1400"/>
      <w:jc w:val="left"/>
    </w:pPr>
    <w:rPr>
      <w:rFonts w:ascii="Times New Roman" w:hAnsi="Times New Roman"/>
      <w:szCs w:val="21"/>
    </w:rPr>
  </w:style>
  <w:style w:type="paragraph" w:styleId="TOC9">
    <w:name w:val="toc 9"/>
    <w:basedOn w:val="Normal"/>
    <w:next w:val="Normal"/>
    <w:autoRedefine/>
    <w:semiHidden/>
    <w:rsid w:val="00A53E52"/>
    <w:pPr>
      <w:ind w:left="1600"/>
      <w:jc w:val="left"/>
    </w:pPr>
    <w:rPr>
      <w:rFonts w:ascii="Times New Roman" w:hAnsi="Times New Roman"/>
      <w:szCs w:val="21"/>
    </w:rPr>
  </w:style>
  <w:style w:type="paragraph" w:customStyle="1" w:styleId="DocumentSubject">
    <w:name w:val="Document Subject"/>
    <w:rsid w:val="00A53E52"/>
    <w:pPr>
      <w:widowControl w:val="0"/>
    </w:pPr>
    <w:rPr>
      <w:sz w:val="24"/>
    </w:rPr>
  </w:style>
  <w:style w:type="paragraph" w:customStyle="1" w:styleId="DocumentTitle">
    <w:name w:val="Document Title"/>
    <w:rsid w:val="00A53E52"/>
    <w:pPr>
      <w:widowControl w:val="0"/>
    </w:pPr>
    <w:rPr>
      <w:sz w:val="24"/>
    </w:rPr>
  </w:style>
  <w:style w:type="paragraph" w:customStyle="1" w:styleId="MethodologyName">
    <w:name w:val="Methodology Name"/>
    <w:rsid w:val="00A53E52"/>
    <w:pPr>
      <w:widowControl w:val="0"/>
    </w:pPr>
    <w:rPr>
      <w:sz w:val="24"/>
    </w:rPr>
  </w:style>
  <w:style w:type="paragraph" w:customStyle="1" w:styleId="DocumentDate">
    <w:name w:val="Document Date"/>
    <w:rsid w:val="00A53E52"/>
    <w:pPr>
      <w:widowControl w:val="0"/>
    </w:pPr>
    <w:rPr>
      <w:sz w:val="24"/>
    </w:rPr>
  </w:style>
  <w:style w:type="paragraph" w:customStyle="1" w:styleId="Tabletop">
    <w:name w:val="Tabletop"/>
    <w:basedOn w:val="Normal"/>
    <w:rsid w:val="00A53E52"/>
    <w:pPr>
      <w:keepNext/>
      <w:spacing w:before="120" w:after="120"/>
      <w:jc w:val="center"/>
    </w:pPr>
    <w:rPr>
      <w:b/>
      <w:noProof/>
    </w:rPr>
  </w:style>
  <w:style w:type="paragraph" w:customStyle="1" w:styleId="Tablecont">
    <w:name w:val="Tablecont"/>
    <w:rsid w:val="00A53E52"/>
    <w:pPr>
      <w:spacing w:before="40" w:after="40"/>
      <w:jc w:val="center"/>
    </w:pPr>
    <w:rPr>
      <w:noProof/>
      <w:sz w:val="18"/>
    </w:rPr>
  </w:style>
  <w:style w:type="character" w:styleId="PageNumber">
    <w:name w:val="page number"/>
    <w:rsid w:val="00A53E52"/>
    <w:rPr>
      <w:sz w:val="18"/>
    </w:rPr>
  </w:style>
  <w:style w:type="paragraph" w:styleId="Header">
    <w:name w:val="header"/>
    <w:basedOn w:val="HeaderBase"/>
    <w:rsid w:val="00A53E52"/>
    <w:pPr>
      <w:spacing w:after="600"/>
    </w:pPr>
  </w:style>
  <w:style w:type="paragraph" w:customStyle="1" w:styleId="HeaderBase">
    <w:name w:val="Header Base"/>
    <w:basedOn w:val="BodyText"/>
    <w:rsid w:val="00A53E52"/>
    <w:pPr>
      <w:keepLines/>
      <w:tabs>
        <w:tab w:val="center" w:pos="4320"/>
        <w:tab w:val="right" w:pos="8640"/>
      </w:tabs>
      <w:spacing w:after="0"/>
    </w:pPr>
  </w:style>
  <w:style w:type="paragraph" w:styleId="Footer">
    <w:name w:val="footer"/>
    <w:basedOn w:val="HeaderBase"/>
    <w:rsid w:val="00A53E52"/>
    <w:pPr>
      <w:spacing w:before="600"/>
    </w:pPr>
    <w:rPr>
      <w:sz w:val="18"/>
    </w:rPr>
  </w:style>
  <w:style w:type="paragraph" w:customStyle="1" w:styleId="sectionblock">
    <w:name w:val="sectionblock"/>
    <w:basedOn w:val="Normal"/>
    <w:rsid w:val="00A53E52"/>
    <w:pPr>
      <w:overflowPunct w:val="0"/>
      <w:autoSpaceDE w:val="0"/>
      <w:autoSpaceDN w:val="0"/>
      <w:adjustRightInd w:val="0"/>
      <w:spacing w:after="120"/>
      <w:ind w:left="360"/>
      <w:textAlignment w:val="baseline"/>
    </w:pPr>
  </w:style>
  <w:style w:type="paragraph" w:customStyle="1" w:styleId="BulletItem">
    <w:name w:val="Bullet Item"/>
    <w:basedOn w:val="NormalIndent"/>
    <w:rsid w:val="00A53E52"/>
    <w:pPr>
      <w:numPr>
        <w:numId w:val="1"/>
      </w:numPr>
      <w:spacing w:before="120"/>
    </w:pPr>
    <w:rPr>
      <w:rFonts w:cs="Arial"/>
      <w:kern w:val="24"/>
    </w:rPr>
  </w:style>
  <w:style w:type="paragraph" w:styleId="NormalIndent">
    <w:name w:val="Normal Indent"/>
    <w:basedOn w:val="Normal"/>
    <w:rsid w:val="00A53E52"/>
    <w:pPr>
      <w:ind w:left="720"/>
    </w:pPr>
  </w:style>
  <w:style w:type="paragraph" w:styleId="BodyTextIndent3">
    <w:name w:val="Body Text Indent 3"/>
    <w:basedOn w:val="Normal"/>
    <w:rsid w:val="00A53E52"/>
    <w:pPr>
      <w:ind w:left="1440"/>
    </w:pPr>
  </w:style>
  <w:style w:type="paragraph" w:customStyle="1" w:styleId="BulletItem2">
    <w:name w:val="Bullet Item 2"/>
    <w:basedOn w:val="BulletItem"/>
    <w:rsid w:val="00A53E52"/>
    <w:pPr>
      <w:spacing w:before="0"/>
      <w:ind w:left="720"/>
    </w:pPr>
  </w:style>
  <w:style w:type="paragraph" w:customStyle="1" w:styleId="NormalNoLead">
    <w:name w:val="Normal No Lead"/>
    <w:basedOn w:val="Normal"/>
    <w:rsid w:val="00A53E52"/>
  </w:style>
  <w:style w:type="paragraph" w:customStyle="1" w:styleId="TableBullet">
    <w:name w:val="Table Bullet"/>
    <w:basedOn w:val="Normal"/>
    <w:rsid w:val="00A53E52"/>
    <w:pPr>
      <w:ind w:left="187" w:hanging="187"/>
    </w:pPr>
    <w:rPr>
      <w:color w:val="000000"/>
      <w:sz w:val="18"/>
    </w:rPr>
  </w:style>
  <w:style w:type="paragraph" w:customStyle="1" w:styleId="TableBullet2">
    <w:name w:val="Table Bullet 2"/>
    <w:basedOn w:val="TableBullet"/>
    <w:rsid w:val="00A53E52"/>
    <w:pPr>
      <w:ind w:left="414"/>
    </w:pPr>
  </w:style>
  <w:style w:type="paragraph" w:customStyle="1" w:styleId="BulletItem3">
    <w:name w:val="Bullet Item 3"/>
    <w:basedOn w:val="BulletItem2"/>
    <w:rsid w:val="00A53E52"/>
    <w:pPr>
      <w:tabs>
        <w:tab w:val="left" w:pos="1080"/>
      </w:tabs>
      <w:ind w:left="1080"/>
    </w:pPr>
  </w:style>
  <w:style w:type="paragraph" w:customStyle="1" w:styleId="maintext">
    <w:name w:val="maintext"/>
    <w:basedOn w:val="Normal"/>
    <w:rsid w:val="00A53E52"/>
    <w:pPr>
      <w:ind w:left="720"/>
    </w:pPr>
  </w:style>
  <w:style w:type="paragraph" w:customStyle="1" w:styleId="Bullet">
    <w:name w:val="Bullet"/>
    <w:basedOn w:val="Normal"/>
    <w:rsid w:val="00A53E52"/>
    <w:pPr>
      <w:ind w:left="360" w:hanging="360"/>
    </w:pPr>
  </w:style>
  <w:style w:type="paragraph" w:customStyle="1" w:styleId="ABLOCKPARA">
    <w:name w:val="A BLOCK PARA"/>
    <w:basedOn w:val="Normal"/>
    <w:rsid w:val="00A53E52"/>
    <w:rPr>
      <w:rFonts w:ascii="Book Antiqua" w:hAnsi="Book Antiqua"/>
      <w:sz w:val="22"/>
    </w:rPr>
  </w:style>
  <w:style w:type="paragraph" w:customStyle="1" w:styleId="BlockQuotation">
    <w:name w:val="Block Quotation"/>
    <w:basedOn w:val="Normal"/>
    <w:next w:val="BodyText"/>
    <w:rsid w:val="00A53E52"/>
    <w:pPr>
      <w:pBdr>
        <w:top w:val="single" w:sz="6" w:space="12" w:color="FFFFFF"/>
        <w:left w:val="single" w:sz="6" w:space="12" w:color="FFFFFF"/>
        <w:bottom w:val="single" w:sz="6" w:space="12" w:color="FFFFFF"/>
        <w:right w:val="single" w:sz="6" w:space="12" w:color="FFFFFF"/>
      </w:pBdr>
      <w:shd w:val="pct10" w:color="808080" w:fill="auto"/>
      <w:spacing w:after="240"/>
      <w:ind w:left="600" w:right="600"/>
    </w:pPr>
    <w:rPr>
      <w:sz w:val="24"/>
    </w:rPr>
  </w:style>
  <w:style w:type="paragraph" w:customStyle="1" w:styleId="BodyTextKeep">
    <w:name w:val="Body Text Keep"/>
    <w:basedOn w:val="BodyText"/>
    <w:next w:val="BodyText"/>
    <w:rsid w:val="00A53E52"/>
    <w:pPr>
      <w:keepNext/>
    </w:pPr>
  </w:style>
  <w:style w:type="paragraph" w:customStyle="1" w:styleId="Picture">
    <w:name w:val="Picture"/>
    <w:basedOn w:val="BodyText"/>
    <w:next w:val="Caption"/>
    <w:rsid w:val="00A53E52"/>
    <w:pPr>
      <w:keepNext/>
    </w:pPr>
  </w:style>
  <w:style w:type="paragraph" w:styleId="Caption">
    <w:name w:val="caption"/>
    <w:basedOn w:val="Normal"/>
    <w:next w:val="BodyText"/>
    <w:qFormat/>
    <w:rsid w:val="00A53E52"/>
    <w:pPr>
      <w:spacing w:after="240"/>
    </w:pPr>
  </w:style>
  <w:style w:type="paragraph" w:customStyle="1" w:styleId="PartLabel">
    <w:name w:val="Part Label"/>
    <w:basedOn w:val="Normal"/>
    <w:next w:val="Normal"/>
    <w:rsid w:val="00A53E52"/>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rsid w:val="00A53E52"/>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HeadingBase">
    <w:name w:val="Heading Base"/>
    <w:basedOn w:val="BodyText"/>
    <w:next w:val="BodyText"/>
    <w:rsid w:val="00A53E52"/>
    <w:pPr>
      <w:keepNext/>
      <w:keepLines/>
      <w:spacing w:after="0"/>
      <w:jc w:val="left"/>
    </w:pPr>
    <w:rPr>
      <w:rFonts w:ascii="Arial Black" w:hAnsi="Arial Black"/>
      <w:spacing w:val="-10"/>
      <w:kern w:val="28"/>
    </w:rPr>
  </w:style>
  <w:style w:type="paragraph" w:styleId="Title">
    <w:name w:val="Title"/>
    <w:basedOn w:val="HeadingBase"/>
    <w:qFormat/>
    <w:rsid w:val="00A53E52"/>
    <w:pPr>
      <w:pBdr>
        <w:bottom w:val="single" w:sz="6" w:space="14" w:color="808080"/>
      </w:pBdr>
      <w:spacing w:before="100" w:after="3600" w:line="600" w:lineRule="exact"/>
      <w:jc w:val="center"/>
    </w:pPr>
    <w:rPr>
      <w:b/>
      <w:color w:val="808080"/>
      <w:spacing w:val="-35"/>
      <w:sz w:val="48"/>
    </w:rPr>
  </w:style>
  <w:style w:type="paragraph" w:styleId="Subtitle">
    <w:name w:val="Subtitle"/>
    <w:basedOn w:val="Title"/>
    <w:next w:val="BodyText"/>
    <w:qFormat/>
    <w:rsid w:val="00A53E52"/>
    <w:pPr>
      <w:spacing w:before="1940" w:after="0" w:line="200" w:lineRule="atLeast"/>
    </w:pPr>
    <w:rPr>
      <w:rFonts w:ascii="Garamond" w:hAnsi="Garamond"/>
      <w:b w:val="0"/>
      <w:caps/>
      <w:spacing w:val="30"/>
      <w:sz w:val="18"/>
    </w:rPr>
  </w:style>
  <w:style w:type="paragraph" w:customStyle="1" w:styleId="ChapterSubtitle">
    <w:name w:val="Chapter Subtitle"/>
    <w:basedOn w:val="Normal"/>
    <w:next w:val="BodyText"/>
    <w:rsid w:val="00A53E52"/>
    <w:pPr>
      <w:keepNext/>
      <w:keepLines/>
      <w:spacing w:after="360" w:line="240" w:lineRule="atLeast"/>
      <w:ind w:right="1800"/>
    </w:pPr>
    <w:rPr>
      <w:i/>
      <w:spacing w:val="-20"/>
      <w:kern w:val="28"/>
      <w:sz w:val="28"/>
    </w:rPr>
  </w:style>
  <w:style w:type="paragraph" w:customStyle="1" w:styleId="CompanyName">
    <w:name w:val="Company Name"/>
    <w:basedOn w:val="Normal"/>
    <w:rsid w:val="00A53E52"/>
    <w:pPr>
      <w:keepLines/>
      <w:framePr w:w="3557" w:hSpace="187" w:vSpace="187" w:wrap="notBeside" w:vAnchor="page" w:hAnchor="page" w:x="7345" w:y="1009" w:anchorLock="1"/>
      <w:pBdr>
        <w:top w:val="single" w:sz="6" w:space="9" w:color="auto"/>
        <w:left w:val="single" w:sz="6" w:space="9" w:color="auto"/>
        <w:bottom w:val="single" w:sz="6" w:space="9" w:color="auto"/>
        <w:right w:val="single" w:sz="6" w:space="9" w:color="auto"/>
      </w:pBdr>
      <w:shd w:val="solid" w:color="auto" w:fill="auto"/>
      <w:spacing w:line="320" w:lineRule="exact"/>
    </w:pPr>
    <w:rPr>
      <w:rFonts w:ascii="Arial Black" w:hAnsi="Arial Black"/>
      <w:spacing w:val="-15"/>
      <w:position w:val="-2"/>
      <w:sz w:val="32"/>
    </w:rPr>
  </w:style>
  <w:style w:type="paragraph" w:customStyle="1" w:styleId="ChapterTitle">
    <w:name w:val="Chapter Title"/>
    <w:basedOn w:val="Normal"/>
    <w:next w:val="ChapterSubtitle"/>
    <w:rsid w:val="00A53E52"/>
    <w:pPr>
      <w:keepNext/>
      <w:keepLines/>
      <w:spacing w:before="480" w:after="360" w:line="440" w:lineRule="atLeast"/>
      <w:ind w:right="2160"/>
    </w:pPr>
    <w:rPr>
      <w:rFonts w:ascii="Arial Black" w:hAnsi="Arial Black"/>
      <w:color w:val="808080"/>
      <w:spacing w:val="-35"/>
      <w:kern w:val="28"/>
      <w:sz w:val="44"/>
    </w:rPr>
  </w:style>
  <w:style w:type="character" w:styleId="CommentReference">
    <w:name w:val="annotation reference"/>
    <w:semiHidden/>
    <w:rsid w:val="00A53E52"/>
    <w:rPr>
      <w:sz w:val="16"/>
    </w:rPr>
  </w:style>
  <w:style w:type="paragraph" w:customStyle="1" w:styleId="FootnoteBase">
    <w:name w:val="Footnote Base"/>
    <w:basedOn w:val="Normal"/>
    <w:rsid w:val="00A53E52"/>
    <w:pPr>
      <w:spacing w:before="240"/>
    </w:pPr>
    <w:rPr>
      <w:sz w:val="18"/>
    </w:rPr>
  </w:style>
  <w:style w:type="paragraph" w:styleId="CommentText">
    <w:name w:val="annotation text"/>
    <w:basedOn w:val="Normal"/>
    <w:link w:val="CommentTextChar"/>
    <w:semiHidden/>
    <w:rsid w:val="00A53E52"/>
    <w:pPr>
      <w:tabs>
        <w:tab w:val="left" w:pos="187"/>
      </w:tabs>
      <w:spacing w:after="120" w:line="220" w:lineRule="exact"/>
      <w:ind w:left="187" w:hanging="187"/>
    </w:pPr>
  </w:style>
  <w:style w:type="paragraph" w:customStyle="1" w:styleId="TableText">
    <w:name w:val="Table Text"/>
    <w:basedOn w:val="Normal"/>
    <w:rsid w:val="00A53E52"/>
    <w:pPr>
      <w:spacing w:before="60"/>
    </w:pPr>
    <w:rPr>
      <w:sz w:val="16"/>
    </w:rPr>
  </w:style>
  <w:style w:type="paragraph" w:customStyle="1" w:styleId="TitleCover">
    <w:name w:val="Title Cover"/>
    <w:basedOn w:val="HeadingBase"/>
    <w:next w:val="SubtitleCover"/>
    <w:rsid w:val="00A53E52"/>
    <w:pPr>
      <w:keepNext w:val="0"/>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b/>
      <w:spacing w:val="-70"/>
      <w:sz w:val="144"/>
    </w:rPr>
  </w:style>
  <w:style w:type="paragraph" w:customStyle="1" w:styleId="SubtitleCover">
    <w:name w:val="Subtitle Cover"/>
    <w:basedOn w:val="Normal"/>
    <w:next w:val="Normal"/>
    <w:rsid w:val="00A53E52"/>
    <w:pPr>
      <w:keepNext/>
      <w:pBdr>
        <w:top w:val="single" w:sz="6" w:space="1" w:color="auto"/>
      </w:pBdr>
      <w:spacing w:after="5280" w:line="480" w:lineRule="exact"/>
    </w:pPr>
    <w:rPr>
      <w:spacing w:val="-15"/>
      <w:kern w:val="28"/>
      <w:sz w:val="44"/>
    </w:rPr>
  </w:style>
  <w:style w:type="paragraph" w:customStyle="1" w:styleId="DocumentLabel">
    <w:name w:val="Document Label"/>
    <w:basedOn w:val="Normal"/>
    <w:next w:val="Normal"/>
    <w:rsid w:val="00A53E52"/>
    <w:pPr>
      <w:keepNext/>
      <w:keepLines/>
      <w:spacing w:before="400" w:after="120" w:line="240" w:lineRule="atLeast"/>
      <w:ind w:left="-840"/>
    </w:pPr>
    <w:rPr>
      <w:rFonts w:ascii="Arial Black" w:hAnsi="Arial Black"/>
      <w:kern w:val="28"/>
      <w:sz w:val="96"/>
    </w:rPr>
  </w:style>
  <w:style w:type="character" w:styleId="Emphasis">
    <w:name w:val="Emphasis"/>
    <w:qFormat/>
    <w:rsid w:val="00A53E52"/>
    <w:rPr>
      <w:rFonts w:ascii="Arial Black" w:hAnsi="Arial Black"/>
      <w:sz w:val="18"/>
    </w:rPr>
  </w:style>
  <w:style w:type="character" w:styleId="EndnoteReference">
    <w:name w:val="endnote reference"/>
    <w:semiHidden/>
    <w:rsid w:val="00A53E52"/>
    <w:rPr>
      <w:sz w:val="18"/>
      <w:vertAlign w:val="superscript"/>
    </w:rPr>
  </w:style>
  <w:style w:type="paragraph" w:styleId="EndnoteText">
    <w:name w:val="endnote text"/>
    <w:basedOn w:val="Normal"/>
    <w:semiHidden/>
    <w:rsid w:val="00A53E52"/>
    <w:pPr>
      <w:tabs>
        <w:tab w:val="left" w:pos="187"/>
      </w:tabs>
      <w:spacing w:after="120" w:line="220" w:lineRule="exact"/>
      <w:ind w:left="187" w:hanging="187"/>
    </w:pPr>
    <w:rPr>
      <w:sz w:val="18"/>
    </w:rPr>
  </w:style>
  <w:style w:type="paragraph" w:customStyle="1" w:styleId="FooterEven">
    <w:name w:val="Footer Even"/>
    <w:basedOn w:val="Footer"/>
    <w:rsid w:val="00A53E52"/>
  </w:style>
  <w:style w:type="paragraph" w:customStyle="1" w:styleId="FooterFirst">
    <w:name w:val="Footer First"/>
    <w:basedOn w:val="Footer"/>
    <w:rsid w:val="00A53E52"/>
    <w:pPr>
      <w:tabs>
        <w:tab w:val="clear" w:pos="8640"/>
      </w:tabs>
    </w:pPr>
    <w:rPr>
      <w:spacing w:val="-10"/>
    </w:rPr>
  </w:style>
  <w:style w:type="paragraph" w:customStyle="1" w:styleId="FooterOdd">
    <w:name w:val="Footer Odd"/>
    <w:basedOn w:val="Footer"/>
    <w:rsid w:val="00A53E52"/>
    <w:pPr>
      <w:tabs>
        <w:tab w:val="right" w:pos="0"/>
      </w:tabs>
    </w:pPr>
  </w:style>
  <w:style w:type="character" w:styleId="FootnoteReference">
    <w:name w:val="footnote reference"/>
    <w:semiHidden/>
    <w:rsid w:val="00A53E52"/>
    <w:rPr>
      <w:sz w:val="18"/>
      <w:vertAlign w:val="superscript"/>
    </w:rPr>
  </w:style>
  <w:style w:type="paragraph" w:styleId="FootnoteText">
    <w:name w:val="footnote text"/>
    <w:basedOn w:val="FootnoteBase"/>
    <w:semiHidden/>
    <w:rsid w:val="00A53E52"/>
    <w:pPr>
      <w:spacing w:after="120"/>
    </w:pPr>
  </w:style>
  <w:style w:type="paragraph" w:customStyle="1" w:styleId="HeaderEven">
    <w:name w:val="Header Even"/>
    <w:basedOn w:val="Header"/>
    <w:rsid w:val="00A53E52"/>
  </w:style>
  <w:style w:type="paragraph" w:customStyle="1" w:styleId="HeaderFirst">
    <w:name w:val="Header First"/>
    <w:basedOn w:val="Header"/>
    <w:rsid w:val="00A53E52"/>
    <w:pPr>
      <w:tabs>
        <w:tab w:val="clear" w:pos="8640"/>
      </w:tabs>
    </w:pPr>
    <w:rPr>
      <w:rFonts w:ascii="Garamond" w:hAnsi="Garamond"/>
      <w:b/>
    </w:rPr>
  </w:style>
  <w:style w:type="paragraph" w:customStyle="1" w:styleId="HeaderOdd">
    <w:name w:val="Header Odd"/>
    <w:basedOn w:val="Header"/>
    <w:rsid w:val="00A53E52"/>
    <w:pPr>
      <w:tabs>
        <w:tab w:val="right" w:pos="0"/>
      </w:tabs>
      <w:jc w:val="right"/>
    </w:pPr>
  </w:style>
  <w:style w:type="paragraph" w:customStyle="1" w:styleId="IndexBase">
    <w:name w:val="Index Base"/>
    <w:basedOn w:val="Normal"/>
    <w:rsid w:val="00A53E52"/>
    <w:pPr>
      <w:tabs>
        <w:tab w:val="right" w:pos="3960"/>
      </w:tabs>
      <w:spacing w:line="240" w:lineRule="atLeast"/>
    </w:pPr>
    <w:rPr>
      <w:sz w:val="18"/>
    </w:rPr>
  </w:style>
  <w:style w:type="paragraph" w:styleId="Index1">
    <w:name w:val="index 1"/>
    <w:basedOn w:val="Normal"/>
    <w:autoRedefine/>
    <w:semiHidden/>
    <w:rsid w:val="00A53E52"/>
    <w:pPr>
      <w:tabs>
        <w:tab w:val="right" w:leader="dot" w:pos="3960"/>
      </w:tabs>
      <w:spacing w:line="240" w:lineRule="atLeast"/>
      <w:ind w:left="720" w:hanging="720"/>
    </w:pPr>
    <w:rPr>
      <w:rFonts w:ascii="Arial Black" w:hAnsi="Arial Black"/>
      <w:sz w:val="15"/>
    </w:rPr>
  </w:style>
  <w:style w:type="paragraph" w:styleId="Index2">
    <w:name w:val="index 2"/>
    <w:basedOn w:val="Normal"/>
    <w:autoRedefine/>
    <w:semiHidden/>
    <w:rsid w:val="00A53E52"/>
    <w:pPr>
      <w:tabs>
        <w:tab w:val="right" w:leader="dot" w:pos="3960"/>
      </w:tabs>
      <w:spacing w:line="240" w:lineRule="atLeast"/>
      <w:ind w:left="180"/>
    </w:pPr>
    <w:rPr>
      <w:rFonts w:ascii="Arial Black" w:hAnsi="Arial Black"/>
      <w:sz w:val="15"/>
    </w:rPr>
  </w:style>
  <w:style w:type="paragraph" w:styleId="Index3">
    <w:name w:val="index 3"/>
    <w:basedOn w:val="Normal"/>
    <w:autoRedefine/>
    <w:semiHidden/>
    <w:rsid w:val="00A53E52"/>
    <w:pPr>
      <w:tabs>
        <w:tab w:val="right" w:leader="dot" w:pos="3960"/>
      </w:tabs>
      <w:spacing w:line="240" w:lineRule="atLeast"/>
      <w:ind w:left="180"/>
    </w:pPr>
    <w:rPr>
      <w:sz w:val="18"/>
    </w:rPr>
  </w:style>
  <w:style w:type="paragraph" w:styleId="Index4">
    <w:name w:val="index 4"/>
    <w:basedOn w:val="Normal"/>
    <w:autoRedefine/>
    <w:semiHidden/>
    <w:rsid w:val="00A53E52"/>
    <w:pPr>
      <w:tabs>
        <w:tab w:val="right" w:pos="3960"/>
      </w:tabs>
      <w:spacing w:line="240" w:lineRule="atLeast"/>
      <w:ind w:left="180"/>
    </w:pPr>
    <w:rPr>
      <w:sz w:val="18"/>
    </w:rPr>
  </w:style>
  <w:style w:type="paragraph" w:styleId="Index5">
    <w:name w:val="index 5"/>
    <w:basedOn w:val="Normal"/>
    <w:autoRedefine/>
    <w:semiHidden/>
    <w:rsid w:val="00A53E52"/>
    <w:pPr>
      <w:tabs>
        <w:tab w:val="right" w:pos="3960"/>
      </w:tabs>
      <w:spacing w:line="240" w:lineRule="atLeast"/>
      <w:ind w:left="180"/>
    </w:pPr>
    <w:rPr>
      <w:sz w:val="18"/>
    </w:rPr>
  </w:style>
  <w:style w:type="paragraph" w:styleId="IndexHeading">
    <w:name w:val="index heading"/>
    <w:basedOn w:val="Normal"/>
    <w:next w:val="Index1"/>
    <w:semiHidden/>
    <w:rsid w:val="00A53E52"/>
    <w:pPr>
      <w:keepNext/>
      <w:spacing w:line="480" w:lineRule="exact"/>
    </w:pPr>
    <w:rPr>
      <w:caps/>
      <w:color w:val="808080"/>
      <w:kern w:val="28"/>
      <w:sz w:val="36"/>
    </w:rPr>
  </w:style>
  <w:style w:type="character" w:customStyle="1" w:styleId="Lead-inEmphasis">
    <w:name w:val="Lead-in Emphasis"/>
    <w:rsid w:val="00A53E52"/>
    <w:rPr>
      <w:caps/>
      <w:sz w:val="22"/>
    </w:rPr>
  </w:style>
  <w:style w:type="character" w:styleId="LineNumber">
    <w:name w:val="line number"/>
    <w:rsid w:val="00A53E52"/>
    <w:rPr>
      <w:rFonts w:ascii="Arial" w:hAnsi="Arial"/>
      <w:sz w:val="18"/>
    </w:rPr>
  </w:style>
  <w:style w:type="paragraph" w:styleId="List">
    <w:name w:val="List"/>
    <w:basedOn w:val="BodyText"/>
    <w:rsid w:val="00A53E52"/>
    <w:pPr>
      <w:tabs>
        <w:tab w:val="left" w:pos="720"/>
      </w:tabs>
      <w:ind w:left="360"/>
    </w:pPr>
  </w:style>
  <w:style w:type="paragraph" w:styleId="List2">
    <w:name w:val="List 2"/>
    <w:basedOn w:val="List"/>
    <w:rsid w:val="00A53E52"/>
    <w:pPr>
      <w:tabs>
        <w:tab w:val="clear" w:pos="720"/>
        <w:tab w:val="left" w:pos="1080"/>
      </w:tabs>
      <w:ind w:left="1080"/>
    </w:pPr>
  </w:style>
  <w:style w:type="paragraph" w:styleId="List3">
    <w:name w:val="List 3"/>
    <w:basedOn w:val="List"/>
    <w:rsid w:val="00A53E52"/>
    <w:pPr>
      <w:tabs>
        <w:tab w:val="clear" w:pos="720"/>
        <w:tab w:val="left" w:pos="1440"/>
      </w:tabs>
      <w:ind w:left="1440"/>
    </w:pPr>
  </w:style>
  <w:style w:type="paragraph" w:styleId="List4">
    <w:name w:val="List 4"/>
    <w:basedOn w:val="List"/>
    <w:rsid w:val="00A53E52"/>
    <w:pPr>
      <w:tabs>
        <w:tab w:val="clear" w:pos="720"/>
        <w:tab w:val="left" w:pos="1800"/>
      </w:tabs>
      <w:ind w:left="1800"/>
    </w:pPr>
  </w:style>
  <w:style w:type="paragraph" w:styleId="List5">
    <w:name w:val="List 5"/>
    <w:basedOn w:val="List"/>
    <w:rsid w:val="00A53E52"/>
    <w:pPr>
      <w:tabs>
        <w:tab w:val="clear" w:pos="720"/>
        <w:tab w:val="left" w:pos="2160"/>
      </w:tabs>
      <w:ind w:left="2160"/>
    </w:pPr>
  </w:style>
  <w:style w:type="paragraph" w:styleId="ListBullet">
    <w:name w:val="List Bullet"/>
    <w:basedOn w:val="List"/>
    <w:autoRedefine/>
    <w:rsid w:val="00A53E52"/>
    <w:pPr>
      <w:numPr>
        <w:numId w:val="2"/>
      </w:numPr>
      <w:tabs>
        <w:tab w:val="clear" w:pos="360"/>
        <w:tab w:val="clear" w:pos="720"/>
      </w:tabs>
      <w:ind w:right="360"/>
    </w:pPr>
  </w:style>
  <w:style w:type="paragraph" w:styleId="ListBullet2">
    <w:name w:val="List Bullet 2"/>
    <w:basedOn w:val="ListBullet"/>
    <w:autoRedefine/>
    <w:rsid w:val="00A53E52"/>
    <w:pPr>
      <w:ind w:left="1080"/>
    </w:pPr>
  </w:style>
  <w:style w:type="paragraph" w:styleId="ListBullet3">
    <w:name w:val="List Bullet 3"/>
    <w:basedOn w:val="ListBullet"/>
    <w:autoRedefine/>
    <w:rsid w:val="00A53E52"/>
    <w:pPr>
      <w:ind w:left="1440"/>
    </w:pPr>
  </w:style>
  <w:style w:type="paragraph" w:styleId="ListBullet4">
    <w:name w:val="List Bullet 4"/>
    <w:basedOn w:val="ListBullet"/>
    <w:autoRedefine/>
    <w:rsid w:val="00A53E52"/>
    <w:pPr>
      <w:ind w:left="1800"/>
    </w:pPr>
  </w:style>
  <w:style w:type="paragraph" w:styleId="ListBullet5">
    <w:name w:val="List Bullet 5"/>
    <w:basedOn w:val="Normal"/>
    <w:autoRedefine/>
    <w:rsid w:val="00A53E52"/>
    <w:pPr>
      <w:framePr w:w="1860" w:wrap="around" w:vAnchor="text" w:hAnchor="page" w:x="1201" w:y="1"/>
      <w:numPr>
        <w:numId w:val="3"/>
      </w:numPr>
      <w:pBdr>
        <w:bottom w:val="single" w:sz="6" w:space="0" w:color="auto"/>
        <w:between w:val="single" w:sz="6" w:space="0" w:color="auto"/>
      </w:pBdr>
      <w:spacing w:line="320" w:lineRule="exact"/>
    </w:pPr>
    <w:rPr>
      <w:sz w:val="18"/>
    </w:rPr>
  </w:style>
  <w:style w:type="paragraph" w:styleId="ListContinue">
    <w:name w:val="List Continue"/>
    <w:basedOn w:val="List"/>
    <w:rsid w:val="00A53E52"/>
    <w:pPr>
      <w:tabs>
        <w:tab w:val="clear" w:pos="720"/>
      </w:tabs>
      <w:spacing w:after="160"/>
    </w:pPr>
  </w:style>
  <w:style w:type="paragraph" w:styleId="ListContinue2">
    <w:name w:val="List Continue 2"/>
    <w:basedOn w:val="ListContinue"/>
    <w:rsid w:val="00A53E52"/>
    <w:pPr>
      <w:ind w:left="1080"/>
    </w:pPr>
  </w:style>
  <w:style w:type="paragraph" w:styleId="ListContinue3">
    <w:name w:val="List Continue 3"/>
    <w:basedOn w:val="ListContinue"/>
    <w:rsid w:val="00A53E52"/>
    <w:pPr>
      <w:ind w:left="1440"/>
    </w:pPr>
  </w:style>
  <w:style w:type="paragraph" w:styleId="ListContinue4">
    <w:name w:val="List Continue 4"/>
    <w:basedOn w:val="ListContinue"/>
    <w:rsid w:val="00A53E52"/>
    <w:pPr>
      <w:ind w:left="1800"/>
    </w:pPr>
  </w:style>
  <w:style w:type="paragraph" w:styleId="ListContinue5">
    <w:name w:val="List Continue 5"/>
    <w:basedOn w:val="ListContinue"/>
    <w:rsid w:val="00A53E52"/>
    <w:pPr>
      <w:ind w:left="2160"/>
    </w:pPr>
  </w:style>
  <w:style w:type="paragraph" w:styleId="ListNumber">
    <w:name w:val="List Number"/>
    <w:basedOn w:val="List"/>
    <w:rsid w:val="00A53E52"/>
    <w:pPr>
      <w:tabs>
        <w:tab w:val="clear" w:pos="720"/>
      </w:tabs>
      <w:ind w:left="720" w:right="360" w:hanging="360"/>
    </w:pPr>
  </w:style>
  <w:style w:type="paragraph" w:styleId="ListNumber2">
    <w:name w:val="List Number 2"/>
    <w:basedOn w:val="ListNumber"/>
    <w:rsid w:val="00A53E52"/>
    <w:pPr>
      <w:ind w:left="1080"/>
    </w:pPr>
  </w:style>
  <w:style w:type="paragraph" w:styleId="ListNumber3">
    <w:name w:val="List Number 3"/>
    <w:basedOn w:val="ListNumber"/>
    <w:rsid w:val="00A53E52"/>
    <w:pPr>
      <w:ind w:left="1440"/>
    </w:pPr>
  </w:style>
  <w:style w:type="paragraph" w:styleId="ListNumber4">
    <w:name w:val="List Number 4"/>
    <w:basedOn w:val="ListNumber"/>
    <w:rsid w:val="00A53E52"/>
    <w:pPr>
      <w:ind w:left="1800"/>
    </w:pPr>
  </w:style>
  <w:style w:type="paragraph" w:styleId="ListNumber5">
    <w:name w:val="List Number 5"/>
    <w:basedOn w:val="ListNumber"/>
    <w:rsid w:val="00A53E52"/>
    <w:pPr>
      <w:ind w:left="2160"/>
    </w:pPr>
  </w:style>
  <w:style w:type="paragraph" w:customStyle="1" w:styleId="TableHeader">
    <w:name w:val="Table Header"/>
    <w:basedOn w:val="Normal"/>
    <w:rsid w:val="00A53E52"/>
    <w:pPr>
      <w:spacing w:before="60"/>
      <w:jc w:val="center"/>
    </w:pPr>
    <w:rPr>
      <w:rFonts w:ascii="Arial Black" w:hAnsi="Arial Black"/>
      <w:sz w:val="16"/>
    </w:rPr>
  </w:style>
  <w:style w:type="paragraph" w:styleId="MessageHeader">
    <w:name w:val="Message Header"/>
    <w:basedOn w:val="BodyText"/>
    <w:rsid w:val="00A53E52"/>
    <w:pPr>
      <w:keepLines/>
      <w:spacing w:after="120"/>
      <w:ind w:left="720" w:hanging="720"/>
      <w:jc w:val="left"/>
    </w:pPr>
  </w:style>
  <w:style w:type="paragraph" w:customStyle="1" w:styleId="PartSubtitle">
    <w:name w:val="Part Subtitle"/>
    <w:basedOn w:val="Normal"/>
    <w:next w:val="BodyText"/>
    <w:rsid w:val="00A53E52"/>
    <w:pPr>
      <w:keepNext/>
      <w:spacing w:before="360" w:after="120"/>
      <w:jc w:val="center"/>
    </w:pPr>
    <w:rPr>
      <w:i/>
      <w:kern w:val="28"/>
      <w:sz w:val="32"/>
    </w:rPr>
  </w:style>
  <w:style w:type="paragraph" w:customStyle="1" w:styleId="ReturnAddress">
    <w:name w:val="Return Address"/>
    <w:basedOn w:val="Normal"/>
    <w:rsid w:val="00A53E52"/>
    <w:pPr>
      <w:keepLines/>
      <w:framePr w:w="5040" w:hSpace="180" w:wrap="notBeside" w:vAnchor="page" w:hAnchor="page" w:x="1801" w:y="961" w:anchorLock="1"/>
      <w:spacing w:line="200" w:lineRule="atLeast"/>
    </w:pPr>
    <w:rPr>
      <w:spacing w:val="-2"/>
      <w:sz w:val="16"/>
    </w:rPr>
  </w:style>
  <w:style w:type="paragraph" w:customStyle="1" w:styleId="SectionHeading">
    <w:name w:val="Section Heading"/>
    <w:basedOn w:val="Normal"/>
    <w:next w:val="BodyText"/>
    <w:rsid w:val="00A53E52"/>
    <w:pPr>
      <w:spacing w:line="640" w:lineRule="atLeast"/>
    </w:pPr>
    <w:rPr>
      <w:rFonts w:ascii="Arial Black" w:hAnsi="Arial Black"/>
      <w:caps/>
      <w:spacing w:val="60"/>
      <w:sz w:val="15"/>
    </w:rPr>
  </w:style>
  <w:style w:type="paragraph" w:customStyle="1" w:styleId="SectionLabel">
    <w:name w:val="Section Label"/>
    <w:basedOn w:val="Normal"/>
    <w:next w:val="Normal"/>
    <w:rsid w:val="00A53E52"/>
    <w:pPr>
      <w:spacing w:before="2040" w:after="360" w:line="480" w:lineRule="atLeast"/>
    </w:pPr>
    <w:rPr>
      <w:rFonts w:ascii="Arial Black" w:hAnsi="Arial Black"/>
      <w:color w:val="808080"/>
      <w:spacing w:val="-35"/>
      <w:sz w:val="48"/>
    </w:rPr>
  </w:style>
  <w:style w:type="character" w:customStyle="1" w:styleId="Slogan">
    <w:name w:val="Slogan"/>
    <w:basedOn w:val="DefaultParagraphFont"/>
    <w:rsid w:val="00A53E52"/>
    <w:rPr>
      <w:i/>
      <w:spacing w:val="-6"/>
      <w:sz w:val="24"/>
    </w:rPr>
  </w:style>
  <w:style w:type="character" w:customStyle="1" w:styleId="Superscript">
    <w:name w:val="Superscript"/>
    <w:rsid w:val="00A53E52"/>
    <w:rPr>
      <w:position w:val="0"/>
      <w:vertAlign w:val="superscript"/>
    </w:rPr>
  </w:style>
  <w:style w:type="paragraph" w:styleId="TableofAuthorities">
    <w:name w:val="table of authorities"/>
    <w:basedOn w:val="Normal"/>
    <w:semiHidden/>
    <w:rsid w:val="00A53E52"/>
    <w:pPr>
      <w:tabs>
        <w:tab w:val="right" w:leader="dot" w:pos="8640"/>
      </w:tabs>
      <w:spacing w:after="240"/>
    </w:pPr>
  </w:style>
  <w:style w:type="paragraph" w:customStyle="1" w:styleId="TOCBase">
    <w:name w:val="TOC Base"/>
    <w:basedOn w:val="TOC2"/>
    <w:rsid w:val="00A53E52"/>
  </w:style>
  <w:style w:type="paragraph" w:styleId="TableofFigures">
    <w:name w:val="table of figures"/>
    <w:basedOn w:val="Normal"/>
    <w:semiHidden/>
    <w:rsid w:val="00A53E52"/>
    <w:pPr>
      <w:tabs>
        <w:tab w:val="right" w:leader="dot" w:pos="8640"/>
      </w:tabs>
      <w:ind w:left="720" w:hanging="720"/>
    </w:pPr>
  </w:style>
  <w:style w:type="paragraph" w:styleId="TOAHeading">
    <w:name w:val="toa heading"/>
    <w:basedOn w:val="Normal"/>
    <w:next w:val="Normal"/>
    <w:semiHidden/>
    <w:rsid w:val="00A53E52"/>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customStyle="1" w:styleId="BlockQuotationFirst">
    <w:name w:val="Block Quotation First"/>
    <w:basedOn w:val="Normal"/>
    <w:next w:val="BlockQuotation"/>
    <w:rsid w:val="00A53E52"/>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lockQuotationLast">
    <w:name w:val="Block Quotation Last"/>
    <w:basedOn w:val="BlockQuotation"/>
    <w:next w:val="BodyText"/>
    <w:rsid w:val="00A53E52"/>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spacing w:val="0"/>
      <w:sz w:val="20"/>
    </w:rPr>
  </w:style>
  <w:style w:type="paragraph" w:customStyle="1" w:styleId="ChapterLabel">
    <w:name w:val="Chapter Label"/>
    <w:basedOn w:val="Normal"/>
    <w:next w:val="BodyText"/>
    <w:rsid w:val="00A53E52"/>
    <w:pPr>
      <w:keepNext/>
      <w:pBdr>
        <w:bottom w:val="single" w:sz="6" w:space="3" w:color="auto"/>
      </w:pBdr>
      <w:spacing w:after="240"/>
    </w:pPr>
    <w:rPr>
      <w:rFonts w:ascii="Arial Black" w:hAnsi="Arial Black"/>
      <w:caps/>
      <w:spacing w:val="70"/>
      <w:kern w:val="28"/>
      <w:sz w:val="15"/>
    </w:rPr>
  </w:style>
  <w:style w:type="paragraph" w:styleId="Date">
    <w:name w:val="Date"/>
    <w:basedOn w:val="BodyText"/>
    <w:rsid w:val="00A53E52"/>
    <w:pPr>
      <w:spacing w:before="480" w:after="160"/>
      <w:jc w:val="center"/>
    </w:pPr>
    <w:rPr>
      <w:rFonts w:ascii="Times New Roman" w:hAnsi="Times New Roman"/>
      <w:b/>
      <w:spacing w:val="0"/>
    </w:rPr>
  </w:style>
  <w:style w:type="paragraph" w:customStyle="1" w:styleId="Icon1">
    <w:name w:val="Icon 1"/>
    <w:basedOn w:val="Normal"/>
    <w:rsid w:val="00A53E52"/>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6">
    <w:name w:val="index 6"/>
    <w:basedOn w:val="Index1"/>
    <w:next w:val="Normal"/>
    <w:autoRedefine/>
    <w:semiHidden/>
    <w:rsid w:val="00A53E52"/>
    <w:pPr>
      <w:tabs>
        <w:tab w:val="right" w:leader="dot" w:pos="3600"/>
      </w:tabs>
      <w:ind w:left="960" w:hanging="160"/>
    </w:pPr>
  </w:style>
  <w:style w:type="paragraph" w:styleId="Index7">
    <w:name w:val="index 7"/>
    <w:basedOn w:val="Index1"/>
    <w:next w:val="Normal"/>
    <w:autoRedefine/>
    <w:semiHidden/>
    <w:rsid w:val="00A53E52"/>
    <w:pPr>
      <w:tabs>
        <w:tab w:val="right" w:leader="dot" w:pos="3600"/>
      </w:tabs>
      <w:ind w:left="1120" w:hanging="160"/>
    </w:pPr>
  </w:style>
  <w:style w:type="paragraph" w:styleId="Index8">
    <w:name w:val="index 8"/>
    <w:basedOn w:val="Normal"/>
    <w:next w:val="Normal"/>
    <w:autoRedefine/>
    <w:semiHidden/>
    <w:rsid w:val="00A53E52"/>
    <w:pPr>
      <w:tabs>
        <w:tab w:val="right" w:leader="dot" w:pos="3600"/>
      </w:tabs>
      <w:ind w:left="1280" w:hanging="160"/>
    </w:pPr>
  </w:style>
  <w:style w:type="paragraph" w:customStyle="1" w:styleId="ListBulletFirst">
    <w:name w:val="List Bullet First"/>
    <w:basedOn w:val="ListBullet"/>
    <w:next w:val="ListBullet"/>
    <w:rsid w:val="00A53E52"/>
    <w:pPr>
      <w:spacing w:before="80" w:after="160"/>
      <w:ind w:right="0"/>
      <w:jc w:val="left"/>
    </w:pPr>
    <w:rPr>
      <w:rFonts w:ascii="Times New Roman" w:hAnsi="Times New Roman"/>
      <w:spacing w:val="0"/>
    </w:rPr>
  </w:style>
  <w:style w:type="paragraph" w:customStyle="1" w:styleId="ListBulletLast">
    <w:name w:val="List Bullet Last"/>
    <w:basedOn w:val="ListBullet"/>
    <w:next w:val="BodyText"/>
    <w:rsid w:val="00A53E52"/>
    <w:pPr>
      <w:ind w:right="0"/>
      <w:jc w:val="left"/>
    </w:pPr>
    <w:rPr>
      <w:rFonts w:ascii="Times New Roman" w:hAnsi="Times New Roman"/>
      <w:spacing w:val="0"/>
    </w:rPr>
  </w:style>
  <w:style w:type="paragraph" w:customStyle="1" w:styleId="ListFirst">
    <w:name w:val="List First"/>
    <w:basedOn w:val="List"/>
    <w:next w:val="List"/>
    <w:rsid w:val="00A53E52"/>
    <w:pPr>
      <w:spacing w:before="80" w:after="80"/>
      <w:ind w:left="720" w:hanging="360"/>
      <w:jc w:val="left"/>
    </w:pPr>
    <w:rPr>
      <w:rFonts w:ascii="Times New Roman" w:hAnsi="Times New Roman"/>
      <w:spacing w:val="0"/>
    </w:rPr>
  </w:style>
  <w:style w:type="paragraph" w:customStyle="1" w:styleId="ListLast">
    <w:name w:val="List Last"/>
    <w:basedOn w:val="List"/>
    <w:next w:val="BodyText"/>
    <w:rsid w:val="00A53E52"/>
    <w:pPr>
      <w:ind w:left="720" w:hanging="360"/>
      <w:jc w:val="left"/>
    </w:pPr>
    <w:rPr>
      <w:rFonts w:ascii="Times New Roman" w:hAnsi="Times New Roman"/>
      <w:spacing w:val="0"/>
    </w:rPr>
  </w:style>
  <w:style w:type="paragraph" w:customStyle="1" w:styleId="ListNumberFirst">
    <w:name w:val="List Number First"/>
    <w:basedOn w:val="ListNumber"/>
    <w:next w:val="ListNumber"/>
    <w:rsid w:val="00A53E52"/>
    <w:pPr>
      <w:spacing w:before="80" w:after="160"/>
      <w:ind w:right="0"/>
      <w:jc w:val="left"/>
    </w:pPr>
    <w:rPr>
      <w:rFonts w:ascii="Times New Roman" w:hAnsi="Times New Roman"/>
      <w:spacing w:val="0"/>
    </w:rPr>
  </w:style>
  <w:style w:type="paragraph" w:customStyle="1" w:styleId="ListNumberLast">
    <w:name w:val="List Number Last"/>
    <w:basedOn w:val="ListNumber"/>
    <w:next w:val="BodyText"/>
    <w:rsid w:val="00A53E52"/>
    <w:pPr>
      <w:ind w:right="0"/>
      <w:jc w:val="left"/>
    </w:pPr>
    <w:rPr>
      <w:rFonts w:ascii="Times New Roman" w:hAnsi="Times New Roman"/>
      <w:spacing w:val="0"/>
    </w:rPr>
  </w:style>
  <w:style w:type="paragraph" w:styleId="MacroText">
    <w:name w:val="macro"/>
    <w:basedOn w:val="BodyText"/>
    <w:semiHidden/>
    <w:rsid w:val="00A53E52"/>
    <w:pPr>
      <w:spacing w:after="120"/>
    </w:pPr>
    <w:rPr>
      <w:rFonts w:ascii="Courier New" w:hAnsi="Courier New"/>
    </w:rPr>
  </w:style>
  <w:style w:type="paragraph" w:styleId="Closing">
    <w:name w:val="Closing"/>
    <w:basedOn w:val="Normal"/>
    <w:rsid w:val="00A53E52"/>
    <w:pPr>
      <w:keepNext/>
      <w:spacing w:line="220" w:lineRule="atLeast"/>
    </w:pPr>
  </w:style>
  <w:style w:type="paragraph" w:customStyle="1" w:styleId="Enclosure">
    <w:name w:val="Enclosure"/>
    <w:basedOn w:val="BodyText"/>
    <w:next w:val="Normal"/>
    <w:rsid w:val="00A53E52"/>
    <w:pPr>
      <w:keepLines/>
      <w:spacing w:before="220"/>
      <w:jc w:val="left"/>
    </w:pPr>
  </w:style>
  <w:style w:type="paragraph" w:customStyle="1" w:styleId="MessageHeaderFirst">
    <w:name w:val="Message Header First"/>
    <w:basedOn w:val="MessageHeader"/>
    <w:next w:val="MessageHeader"/>
    <w:rsid w:val="00A53E52"/>
    <w:pPr>
      <w:spacing w:before="220"/>
    </w:pPr>
  </w:style>
  <w:style w:type="character" w:customStyle="1" w:styleId="MessageHeaderLabel">
    <w:name w:val="Message Header Label"/>
    <w:rsid w:val="00A53E52"/>
    <w:rPr>
      <w:rFonts w:ascii="Arial Black" w:hAnsi="Arial Black"/>
      <w:spacing w:val="-10"/>
      <w:sz w:val="18"/>
    </w:rPr>
  </w:style>
  <w:style w:type="paragraph" w:customStyle="1" w:styleId="MessageHeaderLast">
    <w:name w:val="Message Header Last"/>
    <w:basedOn w:val="MessageHeader"/>
    <w:next w:val="BodyText"/>
    <w:rsid w:val="00A53E52"/>
    <w:pPr>
      <w:pBdr>
        <w:bottom w:val="single" w:sz="6" w:space="15" w:color="auto"/>
      </w:pBdr>
      <w:spacing w:after="320"/>
    </w:pPr>
  </w:style>
  <w:style w:type="paragraph" w:styleId="Signature">
    <w:name w:val="Signature"/>
    <w:basedOn w:val="BodyText"/>
    <w:rsid w:val="00A53E52"/>
    <w:pPr>
      <w:keepNext/>
      <w:keepLines/>
      <w:spacing w:before="660" w:after="0"/>
    </w:pPr>
  </w:style>
  <w:style w:type="paragraph" w:customStyle="1" w:styleId="SignatureJobTitle">
    <w:name w:val="Signature Job Title"/>
    <w:basedOn w:val="Signature"/>
    <w:next w:val="Normal"/>
    <w:rsid w:val="00A53E52"/>
    <w:pPr>
      <w:spacing w:before="0"/>
      <w:jc w:val="left"/>
    </w:pPr>
  </w:style>
  <w:style w:type="paragraph" w:customStyle="1" w:styleId="SignatureName">
    <w:name w:val="Signature Name"/>
    <w:basedOn w:val="Signature"/>
    <w:next w:val="SignatureJobTitle"/>
    <w:rsid w:val="00A53E52"/>
    <w:pPr>
      <w:spacing w:before="720"/>
      <w:jc w:val="left"/>
    </w:pPr>
  </w:style>
  <w:style w:type="character" w:styleId="FollowedHyperlink">
    <w:name w:val="FollowedHyperlink"/>
    <w:basedOn w:val="DefaultParagraphFont"/>
    <w:rsid w:val="00A53E52"/>
    <w:rPr>
      <w:color w:val="800080"/>
      <w:u w:val="single"/>
    </w:rPr>
  </w:style>
  <w:style w:type="paragraph" w:customStyle="1" w:styleId="HeadingSection">
    <w:name w:val="Heading Section"/>
    <w:basedOn w:val="Normal"/>
    <w:rsid w:val="00A53E52"/>
    <w:pPr>
      <w:overflowPunct w:val="0"/>
      <w:autoSpaceDE w:val="0"/>
      <w:autoSpaceDN w:val="0"/>
      <w:adjustRightInd w:val="0"/>
      <w:spacing w:after="120"/>
      <w:ind w:left="720" w:hanging="720"/>
      <w:jc w:val="left"/>
      <w:textAlignment w:val="baseline"/>
    </w:pPr>
    <w:rPr>
      <w:b/>
      <w:caps/>
      <w:spacing w:val="0"/>
      <w:sz w:val="28"/>
    </w:rPr>
  </w:style>
  <w:style w:type="paragraph" w:customStyle="1" w:styleId="BulletItemnotopspace">
    <w:name w:val="Bullet Item no top space"/>
    <w:basedOn w:val="BulletItem"/>
    <w:rsid w:val="00A53E52"/>
    <w:pPr>
      <w:spacing w:before="0"/>
    </w:pPr>
  </w:style>
  <w:style w:type="paragraph" w:customStyle="1" w:styleId="EA-Report">
    <w:name w:val="EA-Report"/>
    <w:rsid w:val="00A53E52"/>
    <w:pPr>
      <w:spacing w:before="120" w:after="120"/>
    </w:pPr>
    <w:rPr>
      <w:sz w:val="24"/>
    </w:rPr>
  </w:style>
  <w:style w:type="paragraph" w:customStyle="1" w:styleId="EA-Bullet1">
    <w:name w:val="EA-Bullet 1"/>
    <w:rsid w:val="00A53E52"/>
    <w:pPr>
      <w:numPr>
        <w:numId w:val="5"/>
      </w:numPr>
      <w:spacing w:before="60" w:after="60"/>
    </w:pPr>
    <w:rPr>
      <w:noProof/>
      <w:sz w:val="24"/>
    </w:rPr>
  </w:style>
  <w:style w:type="paragraph" w:customStyle="1" w:styleId="LGSVIC-TableText">
    <w:name w:val="LGSVIC - Table Text"/>
    <w:rsid w:val="00A53E52"/>
    <w:pPr>
      <w:widowControl w:val="0"/>
      <w:spacing w:before="60" w:after="60"/>
    </w:pPr>
    <w:rPr>
      <w:color w:val="000000"/>
    </w:rPr>
  </w:style>
  <w:style w:type="paragraph" w:customStyle="1" w:styleId="LGSVIC-TableTitle">
    <w:name w:val="LGSVIC - Table Title"/>
    <w:basedOn w:val="Normal"/>
    <w:rsid w:val="00A53E52"/>
    <w:pPr>
      <w:widowControl w:val="0"/>
      <w:spacing w:before="60" w:after="60"/>
      <w:jc w:val="center"/>
    </w:pPr>
    <w:rPr>
      <w:b/>
      <w:color w:val="000000"/>
      <w:spacing w:val="0"/>
    </w:rPr>
  </w:style>
  <w:style w:type="paragraph" w:customStyle="1" w:styleId="EA-CenterHeading">
    <w:name w:val="EA-Center Heading"/>
    <w:next w:val="EA-Report"/>
    <w:rsid w:val="00A53E52"/>
    <w:pPr>
      <w:spacing w:before="120" w:after="120"/>
      <w:jc w:val="center"/>
    </w:pPr>
    <w:rPr>
      <w:rFonts w:ascii="Arial" w:hAnsi="Arial"/>
      <w:b/>
      <w:noProof/>
      <w:sz w:val="32"/>
    </w:rPr>
  </w:style>
  <w:style w:type="paragraph" w:customStyle="1" w:styleId="spstdparagraph">
    <w:name w:val="sp. std paragraph"/>
    <w:rsid w:val="00A53E52"/>
    <w:pPr>
      <w:overflowPunct w:val="0"/>
      <w:autoSpaceDE w:val="0"/>
      <w:autoSpaceDN w:val="0"/>
      <w:adjustRightInd w:val="0"/>
      <w:spacing w:before="140" w:line="300" w:lineRule="exact"/>
      <w:ind w:left="2160"/>
      <w:textAlignment w:val="baseline"/>
    </w:pPr>
    <w:rPr>
      <w:color w:val="000000"/>
      <w:sz w:val="22"/>
    </w:rPr>
  </w:style>
  <w:style w:type="paragraph" w:customStyle="1" w:styleId="InfoBlue">
    <w:name w:val="InfoBlue"/>
    <w:basedOn w:val="Normal"/>
    <w:next w:val="BodyText"/>
    <w:rsid w:val="00A53E52"/>
    <w:pPr>
      <w:widowControl w:val="0"/>
      <w:spacing w:after="120" w:line="240" w:lineRule="atLeast"/>
      <w:ind w:left="432"/>
      <w:jc w:val="left"/>
    </w:pPr>
    <w:rPr>
      <w:rFonts w:ascii="Times New Roman" w:hAnsi="Times New Roman"/>
      <w:i/>
      <w:vanish/>
      <w:color w:val="0000FF"/>
      <w:spacing w:val="0"/>
    </w:rPr>
  </w:style>
  <w:style w:type="paragraph" w:customStyle="1" w:styleId="TableHeading">
    <w:name w:val="Table Heading"/>
    <w:rsid w:val="00A53E52"/>
    <w:pPr>
      <w:shd w:val="pct5" w:color="000000" w:fill="FFFFFF"/>
    </w:pPr>
    <w:rPr>
      <w:rFonts w:ascii="Arial" w:hAnsi="Arial"/>
      <w:b/>
      <w:noProof/>
    </w:rPr>
  </w:style>
  <w:style w:type="paragraph" w:customStyle="1" w:styleId="Tabletext0">
    <w:name w:val="Tabletext"/>
    <w:basedOn w:val="Normal"/>
    <w:rsid w:val="00A53E52"/>
    <w:pPr>
      <w:keepLines/>
      <w:widowControl w:val="0"/>
      <w:spacing w:after="120" w:line="240" w:lineRule="atLeast"/>
      <w:jc w:val="left"/>
    </w:pPr>
    <w:rPr>
      <w:rFonts w:ascii="Times New Roman" w:hAnsi="Times New Roman"/>
      <w:spacing w:val="0"/>
    </w:rPr>
  </w:style>
  <w:style w:type="paragraph" w:styleId="BodyText2">
    <w:name w:val="Body Text 2"/>
    <w:basedOn w:val="BodyText"/>
    <w:rsid w:val="00A53E52"/>
    <w:pPr>
      <w:overflowPunct w:val="0"/>
      <w:autoSpaceDE w:val="0"/>
      <w:autoSpaceDN w:val="0"/>
      <w:adjustRightInd w:val="0"/>
      <w:ind w:firstLine="360"/>
      <w:textAlignment w:val="baseline"/>
    </w:pPr>
  </w:style>
  <w:style w:type="paragraph" w:customStyle="1" w:styleId="inf">
    <w:name w:val="inf"/>
    <w:basedOn w:val="BodyText"/>
    <w:rsid w:val="00A53E52"/>
  </w:style>
  <w:style w:type="paragraph" w:styleId="DocumentMap">
    <w:name w:val="Document Map"/>
    <w:basedOn w:val="Normal"/>
    <w:semiHidden/>
    <w:rsid w:val="00A53E52"/>
    <w:pPr>
      <w:shd w:val="clear" w:color="auto" w:fill="000080"/>
    </w:pPr>
    <w:rPr>
      <w:rFonts w:ascii="Tahoma" w:hAnsi="Tahoma" w:cs="Tahoma"/>
    </w:rPr>
  </w:style>
  <w:style w:type="paragraph" w:customStyle="1" w:styleId="BaseToc">
    <w:name w:val="Base Toc"/>
    <w:rsid w:val="00A53E52"/>
    <w:pPr>
      <w:tabs>
        <w:tab w:val="left" w:pos="360"/>
        <w:tab w:val="right" w:leader="dot" w:pos="9000"/>
      </w:tabs>
      <w:spacing w:before="240"/>
    </w:pPr>
    <w:rPr>
      <w:rFonts w:ascii="Arial" w:hAnsi="Arial"/>
      <w:sz w:val="22"/>
    </w:rPr>
  </w:style>
  <w:style w:type="paragraph" w:customStyle="1" w:styleId="Paragraph2">
    <w:name w:val="Paragraph2"/>
    <w:basedOn w:val="Normal"/>
    <w:rsid w:val="00A53E52"/>
    <w:pPr>
      <w:widowControl w:val="0"/>
      <w:spacing w:before="80" w:after="120" w:line="240" w:lineRule="atLeast"/>
      <w:ind w:left="720"/>
    </w:pPr>
    <w:rPr>
      <w:color w:val="000000"/>
      <w:spacing w:val="0"/>
      <w:lang w:val="en-AU"/>
    </w:rPr>
  </w:style>
  <w:style w:type="paragraph" w:customStyle="1" w:styleId="sectitile">
    <w:name w:val="sectitile"/>
    <w:rsid w:val="00A53E52"/>
    <w:pPr>
      <w:tabs>
        <w:tab w:val="right" w:leader="underscore" w:pos="10080"/>
      </w:tabs>
      <w:overflowPunct w:val="0"/>
      <w:autoSpaceDE w:val="0"/>
      <w:autoSpaceDN w:val="0"/>
      <w:adjustRightInd w:val="0"/>
      <w:textAlignment w:val="baseline"/>
    </w:pPr>
    <w:rPr>
      <w:rFonts w:ascii="CG Times (W1)" w:hAnsi="CG Times (W1)"/>
      <w:b/>
    </w:rPr>
  </w:style>
  <w:style w:type="paragraph" w:styleId="BodyText3">
    <w:name w:val="Body Text 3"/>
    <w:basedOn w:val="Normal"/>
    <w:rsid w:val="00A53E52"/>
    <w:rPr>
      <w:i/>
      <w:iCs/>
      <w:color w:val="0000FF"/>
    </w:rPr>
  </w:style>
  <w:style w:type="paragraph" w:customStyle="1" w:styleId="Para">
    <w:name w:val="Para"/>
    <w:basedOn w:val="Normal"/>
    <w:rsid w:val="00A53E52"/>
    <w:pPr>
      <w:spacing w:before="120"/>
      <w:jc w:val="left"/>
    </w:pPr>
    <w:rPr>
      <w:rFonts w:ascii="Times New Roman" w:hAnsi="Times New Roman"/>
      <w:spacing w:val="0"/>
    </w:rPr>
  </w:style>
  <w:style w:type="paragraph" w:customStyle="1" w:styleId="Style18pt">
    <w:name w:val="Style 18 pt"/>
    <w:basedOn w:val="Normal"/>
    <w:rsid w:val="00F76CC2"/>
    <w:pPr>
      <w:shd w:val="solid" w:color="auto" w:fill="auto"/>
    </w:pPr>
    <w:rPr>
      <w:sz w:val="28"/>
    </w:rPr>
  </w:style>
  <w:style w:type="paragraph" w:customStyle="1" w:styleId="StyleHeading2ArialSmallcaps">
    <w:name w:val="Style Heading 2 + Arial Small caps"/>
    <w:basedOn w:val="BlockText"/>
    <w:next w:val="BlockText"/>
    <w:autoRedefine/>
    <w:rsid w:val="003C7144"/>
    <w:pPr>
      <w:numPr>
        <w:ilvl w:val="1"/>
        <w:numId w:val="6"/>
      </w:numPr>
    </w:pPr>
    <w:rPr>
      <w:b/>
      <w:bCs/>
      <w:smallCaps/>
    </w:rPr>
  </w:style>
  <w:style w:type="paragraph" w:styleId="PlainText">
    <w:name w:val="Plain Text"/>
    <w:basedOn w:val="Normal"/>
    <w:link w:val="PlainTextChar"/>
    <w:uiPriority w:val="99"/>
    <w:unhideWhenUsed/>
    <w:rsid w:val="00C50B5D"/>
    <w:pPr>
      <w:jc w:val="left"/>
    </w:pPr>
    <w:rPr>
      <w:rFonts w:ascii="Consolas" w:eastAsia="Calibri" w:hAnsi="Consolas" w:cs="Consolas"/>
      <w:spacing w:val="0"/>
      <w:sz w:val="21"/>
      <w:szCs w:val="21"/>
    </w:rPr>
  </w:style>
  <w:style w:type="paragraph" w:styleId="BlockText">
    <w:name w:val="Block Text"/>
    <w:basedOn w:val="Normal"/>
    <w:rsid w:val="00B37B96"/>
    <w:pPr>
      <w:spacing w:after="120"/>
      <w:ind w:left="1440" w:right="1440"/>
    </w:pPr>
  </w:style>
  <w:style w:type="character" w:customStyle="1" w:styleId="PlainTextChar">
    <w:name w:val="Plain Text Char"/>
    <w:basedOn w:val="DefaultParagraphFont"/>
    <w:link w:val="PlainText"/>
    <w:uiPriority w:val="99"/>
    <w:rsid w:val="00C50B5D"/>
    <w:rPr>
      <w:rFonts w:ascii="Consolas" w:eastAsia="Calibri" w:hAnsi="Consolas" w:cs="Consolas"/>
      <w:sz w:val="21"/>
      <w:szCs w:val="21"/>
    </w:rPr>
  </w:style>
  <w:style w:type="paragraph" w:styleId="BalloonText">
    <w:name w:val="Balloon Text"/>
    <w:basedOn w:val="Normal"/>
    <w:link w:val="BalloonTextChar"/>
    <w:uiPriority w:val="99"/>
    <w:semiHidden/>
    <w:unhideWhenUsed/>
    <w:rsid w:val="00AB1364"/>
    <w:rPr>
      <w:rFonts w:ascii="Tahoma" w:hAnsi="Tahoma" w:cs="Tahoma"/>
      <w:sz w:val="16"/>
      <w:szCs w:val="16"/>
    </w:rPr>
  </w:style>
  <w:style w:type="character" w:customStyle="1" w:styleId="BalloonTextChar">
    <w:name w:val="Balloon Text Char"/>
    <w:basedOn w:val="DefaultParagraphFont"/>
    <w:link w:val="BalloonText"/>
    <w:uiPriority w:val="99"/>
    <w:semiHidden/>
    <w:rsid w:val="00AB1364"/>
    <w:rPr>
      <w:rFonts w:ascii="Tahoma" w:hAnsi="Tahoma" w:cs="Tahoma"/>
      <w:spacing w:val="-5"/>
      <w:sz w:val="16"/>
      <w:szCs w:val="16"/>
    </w:rPr>
  </w:style>
  <w:style w:type="paragraph" w:styleId="ListParagraph">
    <w:name w:val="List Paragraph"/>
    <w:basedOn w:val="Normal"/>
    <w:uiPriority w:val="34"/>
    <w:qFormat/>
    <w:rsid w:val="007F76DD"/>
    <w:pPr>
      <w:ind w:left="720"/>
      <w:contextualSpacing/>
    </w:pPr>
  </w:style>
  <w:style w:type="character" w:customStyle="1" w:styleId="Heading2Char">
    <w:name w:val="Heading 2 Char"/>
    <w:basedOn w:val="DefaultParagraphFont"/>
    <w:link w:val="Heading2"/>
    <w:rsid w:val="00B61C48"/>
    <w:rPr>
      <w:rFonts w:ascii="Arial Black" w:hAnsi="Arial Black"/>
      <w:spacing w:val="-10"/>
      <w:kern w:val="28"/>
    </w:rPr>
  </w:style>
  <w:style w:type="paragraph" w:styleId="NormalWeb">
    <w:name w:val="Normal (Web)"/>
    <w:basedOn w:val="Normal"/>
    <w:uiPriority w:val="99"/>
    <w:semiHidden/>
    <w:unhideWhenUsed/>
    <w:rsid w:val="00DC1169"/>
    <w:pPr>
      <w:spacing w:before="100" w:beforeAutospacing="1" w:after="100" w:afterAutospacing="1"/>
      <w:jc w:val="left"/>
    </w:pPr>
    <w:rPr>
      <w:rFonts w:ascii="Times New Roman" w:hAnsi="Times New Roman"/>
      <w:spacing w:val="0"/>
      <w:sz w:val="24"/>
      <w:szCs w:val="24"/>
    </w:rPr>
  </w:style>
  <w:style w:type="paragraph" w:customStyle="1" w:styleId="Retrait">
    <w:name w:val="Retrait"/>
    <w:basedOn w:val="Normal"/>
    <w:rsid w:val="002065F2"/>
    <w:pPr>
      <w:ind w:left="567"/>
    </w:pPr>
    <w:rPr>
      <w:rFonts w:ascii="Times New Roman" w:hAnsi="Times New Roman"/>
      <w:spacing w:val="0"/>
      <w:sz w:val="24"/>
      <w:lang w:val="fr-FR"/>
    </w:rPr>
  </w:style>
  <w:style w:type="paragraph" w:styleId="TOCHeading">
    <w:name w:val="TOC Heading"/>
    <w:basedOn w:val="Heading1"/>
    <w:next w:val="Normal"/>
    <w:uiPriority w:val="39"/>
    <w:semiHidden/>
    <w:unhideWhenUsed/>
    <w:qFormat/>
    <w:rsid w:val="000E7273"/>
    <w:pPr>
      <w:spacing w:before="480" w:after="0" w:afterAutospacing="0" w:line="276" w:lineRule="auto"/>
      <w:jc w:val="left"/>
      <w:outlineLvl w:val="9"/>
    </w:pPr>
    <w:rPr>
      <w:rFonts w:asciiTheme="majorHAnsi" w:eastAsiaTheme="majorEastAsia" w:hAnsiTheme="majorHAnsi" w:cstheme="majorBidi"/>
      <w:b/>
      <w:bCs/>
      <w:color w:val="365F91" w:themeColor="accent1" w:themeShade="BF"/>
      <w:spacing w:val="0"/>
      <w:kern w:val="0"/>
      <w:sz w:val="28"/>
      <w:szCs w:val="28"/>
    </w:rPr>
  </w:style>
  <w:style w:type="table" w:styleId="TableGrid">
    <w:name w:val="Table Grid"/>
    <w:basedOn w:val="TableNormal"/>
    <w:uiPriority w:val="59"/>
    <w:rsid w:val="004F16CA"/>
    <w:pPr>
      <w:jc w:val="left"/>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18142F"/>
    <w:pPr>
      <w:tabs>
        <w:tab w:val="clear" w:pos="187"/>
      </w:tabs>
      <w:spacing w:after="0" w:line="240" w:lineRule="auto"/>
      <w:ind w:left="0" w:firstLine="0"/>
    </w:pPr>
    <w:rPr>
      <w:b/>
      <w:bCs/>
    </w:rPr>
  </w:style>
  <w:style w:type="character" w:customStyle="1" w:styleId="CommentTextChar">
    <w:name w:val="Comment Text Char"/>
    <w:basedOn w:val="DefaultParagraphFont"/>
    <w:link w:val="CommentText"/>
    <w:semiHidden/>
    <w:rsid w:val="0018142F"/>
    <w:rPr>
      <w:rFonts w:ascii="Arial" w:hAnsi="Arial"/>
      <w:spacing w:val="-5"/>
    </w:rPr>
  </w:style>
  <w:style w:type="character" w:customStyle="1" w:styleId="CommentSubjectChar">
    <w:name w:val="Comment Subject Char"/>
    <w:basedOn w:val="CommentTextChar"/>
    <w:link w:val="CommentSubject"/>
    <w:rsid w:val="001814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CE4"/>
    <w:rPr>
      <w:rFonts w:ascii="Arial" w:hAnsi="Arial"/>
      <w:spacing w:val="-5"/>
    </w:rPr>
  </w:style>
  <w:style w:type="paragraph" w:styleId="Heading1">
    <w:name w:val="heading 1"/>
    <w:basedOn w:val="Normal"/>
    <w:next w:val="BodyText"/>
    <w:qFormat/>
    <w:rsid w:val="00A53E52"/>
    <w:pPr>
      <w:keepNext/>
      <w:keepLines/>
      <w:spacing w:before="240" w:after="100" w:afterAutospacing="1" w:line="200" w:lineRule="atLeast"/>
      <w:outlineLvl w:val="0"/>
    </w:pPr>
    <w:rPr>
      <w:rFonts w:ascii="Arial Black" w:hAnsi="Arial Black"/>
      <w:spacing w:val="-10"/>
      <w:kern w:val="28"/>
      <w:sz w:val="22"/>
    </w:rPr>
  </w:style>
  <w:style w:type="paragraph" w:styleId="Heading2">
    <w:name w:val="heading 2"/>
    <w:basedOn w:val="Normal"/>
    <w:next w:val="BodyText"/>
    <w:link w:val="Heading2Char"/>
    <w:qFormat/>
    <w:rsid w:val="00A53E52"/>
    <w:pPr>
      <w:keepNext/>
      <w:keepLines/>
      <w:numPr>
        <w:ilvl w:val="1"/>
        <w:numId w:val="4"/>
      </w:numPr>
      <w:spacing w:before="240" w:after="100" w:afterAutospacing="1" w:line="200" w:lineRule="atLeast"/>
      <w:outlineLvl w:val="1"/>
    </w:pPr>
    <w:rPr>
      <w:rFonts w:ascii="Arial Black" w:hAnsi="Arial Black"/>
      <w:spacing w:val="-10"/>
      <w:kern w:val="28"/>
    </w:rPr>
  </w:style>
  <w:style w:type="paragraph" w:styleId="Heading3">
    <w:name w:val="heading 3"/>
    <w:aliases w:val="h3"/>
    <w:basedOn w:val="Normal"/>
    <w:next w:val="BodyText"/>
    <w:qFormat/>
    <w:rsid w:val="00F76CC2"/>
    <w:pPr>
      <w:keepNext/>
      <w:keepLines/>
      <w:numPr>
        <w:ilvl w:val="2"/>
        <w:numId w:val="4"/>
      </w:numPr>
      <w:spacing w:before="240" w:after="100" w:afterAutospacing="1" w:line="240" w:lineRule="atLeast"/>
      <w:outlineLvl w:val="2"/>
    </w:pPr>
    <w:rPr>
      <w:kern w:val="28"/>
    </w:rPr>
  </w:style>
  <w:style w:type="paragraph" w:styleId="Heading4">
    <w:name w:val="heading 4"/>
    <w:basedOn w:val="Normal"/>
    <w:next w:val="BodyText"/>
    <w:qFormat/>
    <w:rsid w:val="00A53E52"/>
    <w:pPr>
      <w:keepNext/>
      <w:keepLines/>
      <w:numPr>
        <w:ilvl w:val="3"/>
        <w:numId w:val="4"/>
      </w:numPr>
      <w:spacing w:before="240" w:after="100" w:afterAutospacing="1" w:line="240" w:lineRule="atLeast"/>
      <w:outlineLvl w:val="3"/>
    </w:pPr>
    <w:rPr>
      <w:rFonts w:ascii="Arial Black" w:hAnsi="Arial Black"/>
      <w:spacing w:val="-2"/>
      <w:kern w:val="28"/>
      <w:sz w:val="18"/>
    </w:rPr>
  </w:style>
  <w:style w:type="paragraph" w:styleId="Heading5">
    <w:name w:val="heading 5"/>
    <w:basedOn w:val="Normal"/>
    <w:next w:val="BodyText"/>
    <w:qFormat/>
    <w:rsid w:val="00A53E52"/>
    <w:pPr>
      <w:keepNext/>
      <w:keepLines/>
      <w:numPr>
        <w:ilvl w:val="4"/>
        <w:numId w:val="4"/>
      </w:numPr>
      <w:spacing w:before="100" w:beforeAutospacing="1" w:after="100" w:afterAutospacing="1" w:line="180" w:lineRule="atLeast"/>
      <w:outlineLvl w:val="4"/>
    </w:pPr>
    <w:rPr>
      <w:rFonts w:ascii="Arial Black" w:hAnsi="Arial Black"/>
      <w:spacing w:val="-2"/>
      <w:kern w:val="28"/>
      <w:sz w:val="18"/>
    </w:rPr>
  </w:style>
  <w:style w:type="paragraph" w:styleId="Heading6">
    <w:name w:val="heading 6"/>
    <w:basedOn w:val="Normal"/>
    <w:next w:val="BodyText"/>
    <w:qFormat/>
    <w:rsid w:val="00A53E52"/>
    <w:pPr>
      <w:keepNext/>
      <w:framePr w:w="1800" w:wrap="around" w:vAnchor="text" w:hAnchor="page" w:x="1201" w:y="1"/>
      <w:numPr>
        <w:ilvl w:val="5"/>
        <w:numId w:val="4"/>
      </w:numPr>
      <w:outlineLvl w:val="5"/>
    </w:pPr>
  </w:style>
  <w:style w:type="paragraph" w:styleId="Heading7">
    <w:name w:val="heading 7"/>
    <w:basedOn w:val="Normal"/>
    <w:next w:val="BodyText"/>
    <w:qFormat/>
    <w:rsid w:val="00A53E52"/>
    <w:pPr>
      <w:framePr w:w="3780" w:hSpace="240" w:wrap="around" w:vAnchor="text" w:hAnchor="page" w:x="1489" w:y="1"/>
      <w:numPr>
        <w:ilvl w:val="6"/>
        <w:numId w:val="4"/>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sz w:val="28"/>
    </w:rPr>
  </w:style>
  <w:style w:type="paragraph" w:styleId="Heading8">
    <w:name w:val="heading 8"/>
    <w:basedOn w:val="Normal"/>
    <w:next w:val="BodyText"/>
    <w:qFormat/>
    <w:rsid w:val="00A53E52"/>
    <w:pPr>
      <w:keepNext/>
      <w:framePr w:w="1860" w:wrap="around" w:vAnchor="text" w:hAnchor="page" w:x="1201" w:y="1"/>
      <w:numPr>
        <w:ilvl w:val="7"/>
        <w:numId w:val="4"/>
      </w:numPr>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qFormat/>
    <w:rsid w:val="00A53E52"/>
    <w:pPr>
      <w:keepNext/>
      <w:numPr>
        <w:ilvl w:val="8"/>
        <w:numId w:val="4"/>
      </w:numPr>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53E52"/>
    <w:pPr>
      <w:spacing w:after="220" w:line="180" w:lineRule="atLeast"/>
    </w:pPr>
  </w:style>
  <w:style w:type="paragraph" w:styleId="BodyTextIndent">
    <w:name w:val="Body Text Indent"/>
    <w:basedOn w:val="BodyText"/>
    <w:rsid w:val="00A53E52"/>
    <w:pPr>
      <w:ind w:firstLine="360"/>
    </w:pPr>
  </w:style>
  <w:style w:type="character" w:styleId="Hyperlink">
    <w:name w:val="Hyperlink"/>
    <w:basedOn w:val="DefaultParagraphFont"/>
    <w:uiPriority w:val="99"/>
    <w:rsid w:val="00A53E52"/>
    <w:rPr>
      <w:color w:val="0000FF"/>
      <w:u w:val="single"/>
    </w:rPr>
  </w:style>
  <w:style w:type="paragraph" w:styleId="BodyTextIndent2">
    <w:name w:val="Body Text Indent 2"/>
    <w:basedOn w:val="Normal"/>
    <w:rsid w:val="00A53E52"/>
    <w:pPr>
      <w:ind w:left="1440"/>
    </w:pPr>
    <w:rPr>
      <w:color w:val="0000FF"/>
    </w:rPr>
  </w:style>
  <w:style w:type="paragraph" w:styleId="TOC1">
    <w:name w:val="toc 1"/>
    <w:basedOn w:val="Normal"/>
    <w:autoRedefine/>
    <w:uiPriority w:val="39"/>
    <w:rsid w:val="00A53E52"/>
    <w:pPr>
      <w:spacing w:before="120" w:after="120"/>
      <w:jc w:val="left"/>
    </w:pPr>
    <w:rPr>
      <w:rFonts w:ascii="Times New Roman" w:hAnsi="Times New Roman"/>
      <w:b/>
      <w:bCs/>
      <w:caps/>
      <w:szCs w:val="24"/>
    </w:rPr>
  </w:style>
  <w:style w:type="paragraph" w:styleId="TOC2">
    <w:name w:val="toc 2"/>
    <w:basedOn w:val="TOC1"/>
    <w:autoRedefine/>
    <w:semiHidden/>
    <w:rsid w:val="00A53E52"/>
    <w:pPr>
      <w:spacing w:before="0" w:after="0"/>
      <w:ind w:left="200"/>
    </w:pPr>
    <w:rPr>
      <w:b w:val="0"/>
      <w:bCs w:val="0"/>
      <w:caps w:val="0"/>
      <w:smallCaps/>
    </w:rPr>
  </w:style>
  <w:style w:type="paragraph" w:styleId="TOC3">
    <w:name w:val="toc 3"/>
    <w:basedOn w:val="Normal"/>
    <w:next w:val="Normal"/>
    <w:autoRedefine/>
    <w:semiHidden/>
    <w:rsid w:val="00A53E52"/>
    <w:pPr>
      <w:ind w:left="400"/>
      <w:jc w:val="left"/>
    </w:pPr>
    <w:rPr>
      <w:rFonts w:ascii="Times New Roman" w:hAnsi="Times New Roman"/>
      <w:i/>
      <w:iCs/>
      <w:szCs w:val="24"/>
    </w:rPr>
  </w:style>
  <w:style w:type="paragraph" w:styleId="TOC4">
    <w:name w:val="toc 4"/>
    <w:basedOn w:val="Normal"/>
    <w:next w:val="Normal"/>
    <w:autoRedefine/>
    <w:semiHidden/>
    <w:rsid w:val="00A53E52"/>
    <w:pPr>
      <w:ind w:left="600"/>
      <w:jc w:val="left"/>
    </w:pPr>
    <w:rPr>
      <w:rFonts w:ascii="Times New Roman" w:hAnsi="Times New Roman"/>
      <w:szCs w:val="21"/>
    </w:rPr>
  </w:style>
  <w:style w:type="paragraph" w:styleId="TOC5">
    <w:name w:val="toc 5"/>
    <w:basedOn w:val="Normal"/>
    <w:next w:val="Normal"/>
    <w:autoRedefine/>
    <w:semiHidden/>
    <w:rsid w:val="00A53E52"/>
    <w:pPr>
      <w:ind w:left="800"/>
      <w:jc w:val="left"/>
    </w:pPr>
    <w:rPr>
      <w:rFonts w:ascii="Times New Roman" w:hAnsi="Times New Roman"/>
      <w:szCs w:val="21"/>
    </w:rPr>
  </w:style>
  <w:style w:type="paragraph" w:styleId="TOC6">
    <w:name w:val="toc 6"/>
    <w:basedOn w:val="Normal"/>
    <w:next w:val="Normal"/>
    <w:autoRedefine/>
    <w:semiHidden/>
    <w:rsid w:val="00A53E52"/>
    <w:pPr>
      <w:ind w:left="1000"/>
      <w:jc w:val="left"/>
    </w:pPr>
    <w:rPr>
      <w:rFonts w:ascii="Times New Roman" w:hAnsi="Times New Roman"/>
      <w:szCs w:val="21"/>
    </w:rPr>
  </w:style>
  <w:style w:type="paragraph" w:styleId="TOC7">
    <w:name w:val="toc 7"/>
    <w:basedOn w:val="Normal"/>
    <w:next w:val="Normal"/>
    <w:autoRedefine/>
    <w:semiHidden/>
    <w:rsid w:val="00A53E52"/>
    <w:pPr>
      <w:ind w:left="1200"/>
      <w:jc w:val="left"/>
    </w:pPr>
    <w:rPr>
      <w:rFonts w:ascii="Times New Roman" w:hAnsi="Times New Roman"/>
      <w:szCs w:val="21"/>
    </w:rPr>
  </w:style>
  <w:style w:type="paragraph" w:styleId="TOC8">
    <w:name w:val="toc 8"/>
    <w:basedOn w:val="Normal"/>
    <w:next w:val="Normal"/>
    <w:autoRedefine/>
    <w:semiHidden/>
    <w:rsid w:val="00A53E52"/>
    <w:pPr>
      <w:ind w:left="1400"/>
      <w:jc w:val="left"/>
    </w:pPr>
    <w:rPr>
      <w:rFonts w:ascii="Times New Roman" w:hAnsi="Times New Roman"/>
      <w:szCs w:val="21"/>
    </w:rPr>
  </w:style>
  <w:style w:type="paragraph" w:styleId="TOC9">
    <w:name w:val="toc 9"/>
    <w:basedOn w:val="Normal"/>
    <w:next w:val="Normal"/>
    <w:autoRedefine/>
    <w:semiHidden/>
    <w:rsid w:val="00A53E52"/>
    <w:pPr>
      <w:ind w:left="1600"/>
      <w:jc w:val="left"/>
    </w:pPr>
    <w:rPr>
      <w:rFonts w:ascii="Times New Roman" w:hAnsi="Times New Roman"/>
      <w:szCs w:val="21"/>
    </w:rPr>
  </w:style>
  <w:style w:type="paragraph" w:customStyle="1" w:styleId="DocumentSubject">
    <w:name w:val="Document Subject"/>
    <w:rsid w:val="00A53E52"/>
    <w:pPr>
      <w:widowControl w:val="0"/>
    </w:pPr>
    <w:rPr>
      <w:sz w:val="24"/>
    </w:rPr>
  </w:style>
  <w:style w:type="paragraph" w:customStyle="1" w:styleId="DocumentTitle">
    <w:name w:val="Document Title"/>
    <w:rsid w:val="00A53E52"/>
    <w:pPr>
      <w:widowControl w:val="0"/>
    </w:pPr>
    <w:rPr>
      <w:sz w:val="24"/>
    </w:rPr>
  </w:style>
  <w:style w:type="paragraph" w:customStyle="1" w:styleId="MethodologyName">
    <w:name w:val="Methodology Name"/>
    <w:rsid w:val="00A53E52"/>
    <w:pPr>
      <w:widowControl w:val="0"/>
    </w:pPr>
    <w:rPr>
      <w:sz w:val="24"/>
    </w:rPr>
  </w:style>
  <w:style w:type="paragraph" w:customStyle="1" w:styleId="DocumentDate">
    <w:name w:val="Document Date"/>
    <w:rsid w:val="00A53E52"/>
    <w:pPr>
      <w:widowControl w:val="0"/>
    </w:pPr>
    <w:rPr>
      <w:sz w:val="24"/>
    </w:rPr>
  </w:style>
  <w:style w:type="paragraph" w:customStyle="1" w:styleId="Tabletop">
    <w:name w:val="Tabletop"/>
    <w:basedOn w:val="Normal"/>
    <w:rsid w:val="00A53E52"/>
    <w:pPr>
      <w:keepNext/>
      <w:spacing w:before="120" w:after="120"/>
      <w:jc w:val="center"/>
    </w:pPr>
    <w:rPr>
      <w:b/>
      <w:noProof/>
    </w:rPr>
  </w:style>
  <w:style w:type="paragraph" w:customStyle="1" w:styleId="Tablecont">
    <w:name w:val="Tablecont"/>
    <w:rsid w:val="00A53E52"/>
    <w:pPr>
      <w:spacing w:before="40" w:after="40"/>
      <w:jc w:val="center"/>
    </w:pPr>
    <w:rPr>
      <w:noProof/>
      <w:sz w:val="18"/>
    </w:rPr>
  </w:style>
  <w:style w:type="character" w:styleId="PageNumber">
    <w:name w:val="page number"/>
    <w:rsid w:val="00A53E52"/>
    <w:rPr>
      <w:sz w:val="18"/>
    </w:rPr>
  </w:style>
  <w:style w:type="paragraph" w:styleId="Header">
    <w:name w:val="header"/>
    <w:basedOn w:val="HeaderBase"/>
    <w:rsid w:val="00A53E52"/>
    <w:pPr>
      <w:spacing w:after="600"/>
    </w:pPr>
  </w:style>
  <w:style w:type="paragraph" w:customStyle="1" w:styleId="HeaderBase">
    <w:name w:val="Header Base"/>
    <w:basedOn w:val="BodyText"/>
    <w:rsid w:val="00A53E52"/>
    <w:pPr>
      <w:keepLines/>
      <w:tabs>
        <w:tab w:val="center" w:pos="4320"/>
        <w:tab w:val="right" w:pos="8640"/>
      </w:tabs>
      <w:spacing w:after="0"/>
    </w:pPr>
  </w:style>
  <w:style w:type="paragraph" w:styleId="Footer">
    <w:name w:val="footer"/>
    <w:basedOn w:val="HeaderBase"/>
    <w:rsid w:val="00A53E52"/>
    <w:pPr>
      <w:spacing w:before="600"/>
    </w:pPr>
    <w:rPr>
      <w:sz w:val="18"/>
    </w:rPr>
  </w:style>
  <w:style w:type="paragraph" w:customStyle="1" w:styleId="sectionblock">
    <w:name w:val="sectionblock"/>
    <w:basedOn w:val="Normal"/>
    <w:rsid w:val="00A53E52"/>
    <w:pPr>
      <w:overflowPunct w:val="0"/>
      <w:autoSpaceDE w:val="0"/>
      <w:autoSpaceDN w:val="0"/>
      <w:adjustRightInd w:val="0"/>
      <w:spacing w:after="120"/>
      <w:ind w:left="360"/>
      <w:textAlignment w:val="baseline"/>
    </w:pPr>
  </w:style>
  <w:style w:type="paragraph" w:customStyle="1" w:styleId="BulletItem">
    <w:name w:val="Bullet Item"/>
    <w:basedOn w:val="NormalIndent"/>
    <w:rsid w:val="00A53E52"/>
    <w:pPr>
      <w:numPr>
        <w:numId w:val="1"/>
      </w:numPr>
      <w:spacing w:before="120"/>
    </w:pPr>
    <w:rPr>
      <w:rFonts w:cs="Arial"/>
      <w:kern w:val="24"/>
    </w:rPr>
  </w:style>
  <w:style w:type="paragraph" w:styleId="NormalIndent">
    <w:name w:val="Normal Indent"/>
    <w:basedOn w:val="Normal"/>
    <w:rsid w:val="00A53E52"/>
    <w:pPr>
      <w:ind w:left="720"/>
    </w:pPr>
  </w:style>
  <w:style w:type="paragraph" w:styleId="BodyTextIndent3">
    <w:name w:val="Body Text Indent 3"/>
    <w:basedOn w:val="Normal"/>
    <w:rsid w:val="00A53E52"/>
    <w:pPr>
      <w:ind w:left="1440"/>
    </w:pPr>
  </w:style>
  <w:style w:type="paragraph" w:customStyle="1" w:styleId="BulletItem2">
    <w:name w:val="Bullet Item 2"/>
    <w:basedOn w:val="BulletItem"/>
    <w:rsid w:val="00A53E52"/>
    <w:pPr>
      <w:spacing w:before="0"/>
      <w:ind w:left="720"/>
    </w:pPr>
  </w:style>
  <w:style w:type="paragraph" w:customStyle="1" w:styleId="NormalNoLead">
    <w:name w:val="Normal No Lead"/>
    <w:basedOn w:val="Normal"/>
    <w:rsid w:val="00A53E52"/>
  </w:style>
  <w:style w:type="paragraph" w:customStyle="1" w:styleId="TableBullet">
    <w:name w:val="Table Bullet"/>
    <w:basedOn w:val="Normal"/>
    <w:rsid w:val="00A53E52"/>
    <w:pPr>
      <w:ind w:left="187" w:hanging="187"/>
    </w:pPr>
    <w:rPr>
      <w:color w:val="000000"/>
      <w:sz w:val="18"/>
    </w:rPr>
  </w:style>
  <w:style w:type="paragraph" w:customStyle="1" w:styleId="TableBullet2">
    <w:name w:val="Table Bullet 2"/>
    <w:basedOn w:val="TableBullet"/>
    <w:rsid w:val="00A53E52"/>
    <w:pPr>
      <w:ind w:left="414"/>
    </w:pPr>
  </w:style>
  <w:style w:type="paragraph" w:customStyle="1" w:styleId="BulletItem3">
    <w:name w:val="Bullet Item 3"/>
    <w:basedOn w:val="BulletItem2"/>
    <w:rsid w:val="00A53E52"/>
    <w:pPr>
      <w:tabs>
        <w:tab w:val="left" w:pos="1080"/>
      </w:tabs>
      <w:ind w:left="1080"/>
    </w:pPr>
  </w:style>
  <w:style w:type="paragraph" w:customStyle="1" w:styleId="maintext">
    <w:name w:val="maintext"/>
    <w:basedOn w:val="Normal"/>
    <w:rsid w:val="00A53E52"/>
    <w:pPr>
      <w:ind w:left="720"/>
    </w:pPr>
  </w:style>
  <w:style w:type="paragraph" w:customStyle="1" w:styleId="Bullet">
    <w:name w:val="Bullet"/>
    <w:basedOn w:val="Normal"/>
    <w:rsid w:val="00A53E52"/>
    <w:pPr>
      <w:ind w:left="360" w:hanging="360"/>
    </w:pPr>
  </w:style>
  <w:style w:type="paragraph" w:customStyle="1" w:styleId="ABLOCKPARA">
    <w:name w:val="A BLOCK PARA"/>
    <w:basedOn w:val="Normal"/>
    <w:rsid w:val="00A53E52"/>
    <w:rPr>
      <w:rFonts w:ascii="Book Antiqua" w:hAnsi="Book Antiqua"/>
      <w:sz w:val="22"/>
    </w:rPr>
  </w:style>
  <w:style w:type="paragraph" w:customStyle="1" w:styleId="BlockQuotation">
    <w:name w:val="Block Quotation"/>
    <w:basedOn w:val="Normal"/>
    <w:next w:val="BodyText"/>
    <w:rsid w:val="00A53E52"/>
    <w:pPr>
      <w:pBdr>
        <w:top w:val="single" w:sz="6" w:space="12" w:color="FFFFFF"/>
        <w:left w:val="single" w:sz="6" w:space="12" w:color="FFFFFF"/>
        <w:bottom w:val="single" w:sz="6" w:space="12" w:color="FFFFFF"/>
        <w:right w:val="single" w:sz="6" w:space="12" w:color="FFFFFF"/>
      </w:pBdr>
      <w:shd w:val="pct10" w:color="808080" w:fill="auto"/>
      <w:spacing w:after="240"/>
      <w:ind w:left="600" w:right="600"/>
    </w:pPr>
    <w:rPr>
      <w:sz w:val="24"/>
    </w:rPr>
  </w:style>
  <w:style w:type="paragraph" w:customStyle="1" w:styleId="BodyTextKeep">
    <w:name w:val="Body Text Keep"/>
    <w:basedOn w:val="BodyText"/>
    <w:next w:val="BodyText"/>
    <w:rsid w:val="00A53E52"/>
    <w:pPr>
      <w:keepNext/>
    </w:pPr>
  </w:style>
  <w:style w:type="paragraph" w:customStyle="1" w:styleId="Picture">
    <w:name w:val="Picture"/>
    <w:basedOn w:val="BodyText"/>
    <w:next w:val="Caption"/>
    <w:rsid w:val="00A53E52"/>
    <w:pPr>
      <w:keepNext/>
    </w:pPr>
  </w:style>
  <w:style w:type="paragraph" w:styleId="Caption">
    <w:name w:val="caption"/>
    <w:basedOn w:val="Normal"/>
    <w:next w:val="BodyText"/>
    <w:qFormat/>
    <w:rsid w:val="00A53E52"/>
    <w:pPr>
      <w:spacing w:after="240"/>
    </w:pPr>
  </w:style>
  <w:style w:type="paragraph" w:customStyle="1" w:styleId="PartLabel">
    <w:name w:val="Part Label"/>
    <w:basedOn w:val="Normal"/>
    <w:next w:val="Normal"/>
    <w:rsid w:val="00A53E52"/>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rsid w:val="00A53E52"/>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HeadingBase">
    <w:name w:val="Heading Base"/>
    <w:basedOn w:val="BodyText"/>
    <w:next w:val="BodyText"/>
    <w:rsid w:val="00A53E52"/>
    <w:pPr>
      <w:keepNext/>
      <w:keepLines/>
      <w:spacing w:after="0"/>
      <w:jc w:val="left"/>
    </w:pPr>
    <w:rPr>
      <w:rFonts w:ascii="Arial Black" w:hAnsi="Arial Black"/>
      <w:spacing w:val="-10"/>
      <w:kern w:val="28"/>
    </w:rPr>
  </w:style>
  <w:style w:type="paragraph" w:styleId="Title">
    <w:name w:val="Title"/>
    <w:basedOn w:val="HeadingBase"/>
    <w:qFormat/>
    <w:rsid w:val="00A53E52"/>
    <w:pPr>
      <w:pBdr>
        <w:bottom w:val="single" w:sz="6" w:space="14" w:color="808080"/>
      </w:pBdr>
      <w:spacing w:before="100" w:after="3600" w:line="600" w:lineRule="exact"/>
      <w:jc w:val="center"/>
    </w:pPr>
    <w:rPr>
      <w:b/>
      <w:color w:val="808080"/>
      <w:spacing w:val="-35"/>
      <w:sz w:val="48"/>
    </w:rPr>
  </w:style>
  <w:style w:type="paragraph" w:styleId="Subtitle">
    <w:name w:val="Subtitle"/>
    <w:basedOn w:val="Title"/>
    <w:next w:val="BodyText"/>
    <w:qFormat/>
    <w:rsid w:val="00A53E52"/>
    <w:pPr>
      <w:spacing w:before="1940" w:after="0" w:line="200" w:lineRule="atLeast"/>
    </w:pPr>
    <w:rPr>
      <w:rFonts w:ascii="Garamond" w:hAnsi="Garamond"/>
      <w:b w:val="0"/>
      <w:caps/>
      <w:spacing w:val="30"/>
      <w:sz w:val="18"/>
    </w:rPr>
  </w:style>
  <w:style w:type="paragraph" w:customStyle="1" w:styleId="ChapterSubtitle">
    <w:name w:val="Chapter Subtitle"/>
    <w:basedOn w:val="Normal"/>
    <w:next w:val="BodyText"/>
    <w:rsid w:val="00A53E52"/>
    <w:pPr>
      <w:keepNext/>
      <w:keepLines/>
      <w:spacing w:after="360" w:line="240" w:lineRule="atLeast"/>
      <w:ind w:right="1800"/>
    </w:pPr>
    <w:rPr>
      <w:i/>
      <w:spacing w:val="-20"/>
      <w:kern w:val="28"/>
      <w:sz w:val="28"/>
    </w:rPr>
  </w:style>
  <w:style w:type="paragraph" w:customStyle="1" w:styleId="CompanyName">
    <w:name w:val="Company Name"/>
    <w:basedOn w:val="Normal"/>
    <w:rsid w:val="00A53E52"/>
    <w:pPr>
      <w:keepLines/>
      <w:framePr w:w="3557" w:hSpace="187" w:vSpace="187" w:wrap="notBeside" w:vAnchor="page" w:hAnchor="page" w:x="7345" w:y="1009" w:anchorLock="1"/>
      <w:pBdr>
        <w:top w:val="single" w:sz="6" w:space="9" w:color="auto"/>
        <w:left w:val="single" w:sz="6" w:space="9" w:color="auto"/>
        <w:bottom w:val="single" w:sz="6" w:space="9" w:color="auto"/>
        <w:right w:val="single" w:sz="6" w:space="9" w:color="auto"/>
      </w:pBdr>
      <w:shd w:val="solid" w:color="auto" w:fill="auto"/>
      <w:spacing w:line="320" w:lineRule="exact"/>
    </w:pPr>
    <w:rPr>
      <w:rFonts w:ascii="Arial Black" w:hAnsi="Arial Black"/>
      <w:spacing w:val="-15"/>
      <w:position w:val="-2"/>
      <w:sz w:val="32"/>
    </w:rPr>
  </w:style>
  <w:style w:type="paragraph" w:customStyle="1" w:styleId="ChapterTitle">
    <w:name w:val="Chapter Title"/>
    <w:basedOn w:val="Normal"/>
    <w:next w:val="ChapterSubtitle"/>
    <w:rsid w:val="00A53E52"/>
    <w:pPr>
      <w:keepNext/>
      <w:keepLines/>
      <w:spacing w:before="480" w:after="360" w:line="440" w:lineRule="atLeast"/>
      <w:ind w:right="2160"/>
    </w:pPr>
    <w:rPr>
      <w:rFonts w:ascii="Arial Black" w:hAnsi="Arial Black"/>
      <w:color w:val="808080"/>
      <w:spacing w:val="-35"/>
      <w:kern w:val="28"/>
      <w:sz w:val="44"/>
    </w:rPr>
  </w:style>
  <w:style w:type="character" w:styleId="CommentReference">
    <w:name w:val="annotation reference"/>
    <w:semiHidden/>
    <w:rsid w:val="00A53E52"/>
    <w:rPr>
      <w:sz w:val="16"/>
    </w:rPr>
  </w:style>
  <w:style w:type="paragraph" w:customStyle="1" w:styleId="FootnoteBase">
    <w:name w:val="Footnote Base"/>
    <w:basedOn w:val="Normal"/>
    <w:rsid w:val="00A53E52"/>
    <w:pPr>
      <w:spacing w:before="240"/>
    </w:pPr>
    <w:rPr>
      <w:sz w:val="18"/>
    </w:rPr>
  </w:style>
  <w:style w:type="paragraph" w:styleId="CommentText">
    <w:name w:val="annotation text"/>
    <w:basedOn w:val="Normal"/>
    <w:semiHidden/>
    <w:rsid w:val="00A53E52"/>
    <w:pPr>
      <w:tabs>
        <w:tab w:val="left" w:pos="187"/>
      </w:tabs>
      <w:spacing w:after="120" w:line="220" w:lineRule="exact"/>
      <w:ind w:left="187" w:hanging="187"/>
    </w:pPr>
  </w:style>
  <w:style w:type="paragraph" w:customStyle="1" w:styleId="TableText">
    <w:name w:val="Table Text"/>
    <w:basedOn w:val="Normal"/>
    <w:rsid w:val="00A53E52"/>
    <w:pPr>
      <w:spacing w:before="60"/>
    </w:pPr>
    <w:rPr>
      <w:sz w:val="16"/>
    </w:rPr>
  </w:style>
  <w:style w:type="paragraph" w:customStyle="1" w:styleId="TitleCover">
    <w:name w:val="Title Cover"/>
    <w:basedOn w:val="HeadingBase"/>
    <w:next w:val="SubtitleCover"/>
    <w:rsid w:val="00A53E52"/>
    <w:pPr>
      <w:keepNext w:val="0"/>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b/>
      <w:spacing w:val="-70"/>
      <w:sz w:val="144"/>
    </w:rPr>
  </w:style>
  <w:style w:type="paragraph" w:customStyle="1" w:styleId="SubtitleCover">
    <w:name w:val="Subtitle Cover"/>
    <w:basedOn w:val="Normal"/>
    <w:next w:val="Normal"/>
    <w:rsid w:val="00A53E52"/>
    <w:pPr>
      <w:keepNext/>
      <w:pBdr>
        <w:top w:val="single" w:sz="6" w:space="1" w:color="auto"/>
      </w:pBdr>
      <w:spacing w:after="5280" w:line="480" w:lineRule="exact"/>
    </w:pPr>
    <w:rPr>
      <w:spacing w:val="-15"/>
      <w:kern w:val="28"/>
      <w:sz w:val="44"/>
    </w:rPr>
  </w:style>
  <w:style w:type="paragraph" w:customStyle="1" w:styleId="DocumentLabel">
    <w:name w:val="Document Label"/>
    <w:basedOn w:val="Normal"/>
    <w:next w:val="Normal"/>
    <w:rsid w:val="00A53E52"/>
    <w:pPr>
      <w:keepNext/>
      <w:keepLines/>
      <w:spacing w:before="400" w:after="120" w:line="240" w:lineRule="atLeast"/>
      <w:ind w:left="-840"/>
    </w:pPr>
    <w:rPr>
      <w:rFonts w:ascii="Arial Black" w:hAnsi="Arial Black"/>
      <w:kern w:val="28"/>
      <w:sz w:val="96"/>
    </w:rPr>
  </w:style>
  <w:style w:type="character" w:styleId="Emphasis">
    <w:name w:val="Emphasis"/>
    <w:qFormat/>
    <w:rsid w:val="00A53E52"/>
    <w:rPr>
      <w:rFonts w:ascii="Arial Black" w:hAnsi="Arial Black"/>
      <w:sz w:val="18"/>
    </w:rPr>
  </w:style>
  <w:style w:type="character" w:styleId="EndnoteReference">
    <w:name w:val="endnote reference"/>
    <w:semiHidden/>
    <w:rsid w:val="00A53E52"/>
    <w:rPr>
      <w:sz w:val="18"/>
      <w:vertAlign w:val="superscript"/>
    </w:rPr>
  </w:style>
  <w:style w:type="paragraph" w:styleId="EndnoteText">
    <w:name w:val="endnote text"/>
    <w:basedOn w:val="Normal"/>
    <w:semiHidden/>
    <w:rsid w:val="00A53E52"/>
    <w:pPr>
      <w:tabs>
        <w:tab w:val="left" w:pos="187"/>
      </w:tabs>
      <w:spacing w:after="120" w:line="220" w:lineRule="exact"/>
      <w:ind w:left="187" w:hanging="187"/>
    </w:pPr>
    <w:rPr>
      <w:sz w:val="18"/>
    </w:rPr>
  </w:style>
  <w:style w:type="paragraph" w:customStyle="1" w:styleId="FooterEven">
    <w:name w:val="Footer Even"/>
    <w:basedOn w:val="Footer"/>
    <w:rsid w:val="00A53E52"/>
  </w:style>
  <w:style w:type="paragraph" w:customStyle="1" w:styleId="FooterFirst">
    <w:name w:val="Footer First"/>
    <w:basedOn w:val="Footer"/>
    <w:rsid w:val="00A53E52"/>
    <w:pPr>
      <w:tabs>
        <w:tab w:val="clear" w:pos="8640"/>
      </w:tabs>
    </w:pPr>
    <w:rPr>
      <w:spacing w:val="-10"/>
    </w:rPr>
  </w:style>
  <w:style w:type="paragraph" w:customStyle="1" w:styleId="FooterOdd">
    <w:name w:val="Footer Odd"/>
    <w:basedOn w:val="Footer"/>
    <w:rsid w:val="00A53E52"/>
    <w:pPr>
      <w:tabs>
        <w:tab w:val="right" w:pos="0"/>
      </w:tabs>
    </w:pPr>
  </w:style>
  <w:style w:type="character" w:styleId="FootnoteReference">
    <w:name w:val="footnote reference"/>
    <w:semiHidden/>
    <w:rsid w:val="00A53E52"/>
    <w:rPr>
      <w:sz w:val="18"/>
      <w:vertAlign w:val="superscript"/>
    </w:rPr>
  </w:style>
  <w:style w:type="paragraph" w:styleId="FootnoteText">
    <w:name w:val="footnote text"/>
    <w:basedOn w:val="FootnoteBase"/>
    <w:semiHidden/>
    <w:rsid w:val="00A53E52"/>
    <w:pPr>
      <w:spacing w:after="120"/>
    </w:pPr>
  </w:style>
  <w:style w:type="paragraph" w:customStyle="1" w:styleId="HeaderEven">
    <w:name w:val="Header Even"/>
    <w:basedOn w:val="Header"/>
    <w:rsid w:val="00A53E52"/>
  </w:style>
  <w:style w:type="paragraph" w:customStyle="1" w:styleId="HeaderFirst">
    <w:name w:val="Header First"/>
    <w:basedOn w:val="Header"/>
    <w:rsid w:val="00A53E52"/>
    <w:pPr>
      <w:tabs>
        <w:tab w:val="clear" w:pos="8640"/>
      </w:tabs>
    </w:pPr>
    <w:rPr>
      <w:rFonts w:ascii="Garamond" w:hAnsi="Garamond"/>
      <w:b/>
    </w:rPr>
  </w:style>
  <w:style w:type="paragraph" w:customStyle="1" w:styleId="HeaderOdd">
    <w:name w:val="Header Odd"/>
    <w:basedOn w:val="Header"/>
    <w:rsid w:val="00A53E52"/>
    <w:pPr>
      <w:tabs>
        <w:tab w:val="right" w:pos="0"/>
      </w:tabs>
      <w:jc w:val="right"/>
    </w:pPr>
  </w:style>
  <w:style w:type="paragraph" w:customStyle="1" w:styleId="IndexBase">
    <w:name w:val="Index Base"/>
    <w:basedOn w:val="Normal"/>
    <w:rsid w:val="00A53E52"/>
    <w:pPr>
      <w:tabs>
        <w:tab w:val="right" w:pos="3960"/>
      </w:tabs>
      <w:spacing w:line="240" w:lineRule="atLeast"/>
    </w:pPr>
    <w:rPr>
      <w:sz w:val="18"/>
    </w:rPr>
  </w:style>
  <w:style w:type="paragraph" w:styleId="Index1">
    <w:name w:val="index 1"/>
    <w:basedOn w:val="Normal"/>
    <w:autoRedefine/>
    <w:semiHidden/>
    <w:rsid w:val="00A53E52"/>
    <w:pPr>
      <w:tabs>
        <w:tab w:val="right" w:leader="dot" w:pos="3960"/>
      </w:tabs>
      <w:spacing w:line="240" w:lineRule="atLeast"/>
      <w:ind w:left="720" w:hanging="720"/>
    </w:pPr>
    <w:rPr>
      <w:rFonts w:ascii="Arial Black" w:hAnsi="Arial Black"/>
      <w:sz w:val="15"/>
    </w:rPr>
  </w:style>
  <w:style w:type="paragraph" w:styleId="Index2">
    <w:name w:val="index 2"/>
    <w:basedOn w:val="Normal"/>
    <w:autoRedefine/>
    <w:semiHidden/>
    <w:rsid w:val="00A53E52"/>
    <w:pPr>
      <w:tabs>
        <w:tab w:val="right" w:leader="dot" w:pos="3960"/>
      </w:tabs>
      <w:spacing w:line="240" w:lineRule="atLeast"/>
      <w:ind w:left="180"/>
    </w:pPr>
    <w:rPr>
      <w:rFonts w:ascii="Arial Black" w:hAnsi="Arial Black"/>
      <w:sz w:val="15"/>
    </w:rPr>
  </w:style>
  <w:style w:type="paragraph" w:styleId="Index3">
    <w:name w:val="index 3"/>
    <w:basedOn w:val="Normal"/>
    <w:autoRedefine/>
    <w:semiHidden/>
    <w:rsid w:val="00A53E52"/>
    <w:pPr>
      <w:tabs>
        <w:tab w:val="right" w:leader="dot" w:pos="3960"/>
      </w:tabs>
      <w:spacing w:line="240" w:lineRule="atLeast"/>
      <w:ind w:left="180"/>
    </w:pPr>
    <w:rPr>
      <w:sz w:val="18"/>
    </w:rPr>
  </w:style>
  <w:style w:type="paragraph" w:styleId="Index4">
    <w:name w:val="index 4"/>
    <w:basedOn w:val="Normal"/>
    <w:autoRedefine/>
    <w:semiHidden/>
    <w:rsid w:val="00A53E52"/>
    <w:pPr>
      <w:tabs>
        <w:tab w:val="right" w:pos="3960"/>
      </w:tabs>
      <w:spacing w:line="240" w:lineRule="atLeast"/>
      <w:ind w:left="180"/>
    </w:pPr>
    <w:rPr>
      <w:sz w:val="18"/>
    </w:rPr>
  </w:style>
  <w:style w:type="paragraph" w:styleId="Index5">
    <w:name w:val="index 5"/>
    <w:basedOn w:val="Normal"/>
    <w:autoRedefine/>
    <w:semiHidden/>
    <w:rsid w:val="00A53E52"/>
    <w:pPr>
      <w:tabs>
        <w:tab w:val="right" w:pos="3960"/>
      </w:tabs>
      <w:spacing w:line="240" w:lineRule="atLeast"/>
      <w:ind w:left="180"/>
    </w:pPr>
    <w:rPr>
      <w:sz w:val="18"/>
    </w:rPr>
  </w:style>
  <w:style w:type="paragraph" w:styleId="IndexHeading">
    <w:name w:val="index heading"/>
    <w:basedOn w:val="Normal"/>
    <w:next w:val="Index1"/>
    <w:semiHidden/>
    <w:rsid w:val="00A53E52"/>
    <w:pPr>
      <w:keepNext/>
      <w:spacing w:line="480" w:lineRule="exact"/>
    </w:pPr>
    <w:rPr>
      <w:caps/>
      <w:color w:val="808080"/>
      <w:kern w:val="28"/>
      <w:sz w:val="36"/>
    </w:rPr>
  </w:style>
  <w:style w:type="character" w:customStyle="1" w:styleId="Lead-inEmphasis">
    <w:name w:val="Lead-in Emphasis"/>
    <w:rsid w:val="00A53E52"/>
    <w:rPr>
      <w:caps/>
      <w:sz w:val="22"/>
    </w:rPr>
  </w:style>
  <w:style w:type="character" w:styleId="LineNumber">
    <w:name w:val="line number"/>
    <w:rsid w:val="00A53E52"/>
    <w:rPr>
      <w:rFonts w:ascii="Arial" w:hAnsi="Arial"/>
      <w:sz w:val="18"/>
    </w:rPr>
  </w:style>
  <w:style w:type="paragraph" w:styleId="List">
    <w:name w:val="List"/>
    <w:basedOn w:val="BodyText"/>
    <w:rsid w:val="00A53E52"/>
    <w:pPr>
      <w:tabs>
        <w:tab w:val="left" w:pos="720"/>
      </w:tabs>
      <w:ind w:left="360"/>
    </w:pPr>
  </w:style>
  <w:style w:type="paragraph" w:styleId="List2">
    <w:name w:val="List 2"/>
    <w:basedOn w:val="List"/>
    <w:rsid w:val="00A53E52"/>
    <w:pPr>
      <w:tabs>
        <w:tab w:val="clear" w:pos="720"/>
        <w:tab w:val="left" w:pos="1080"/>
      </w:tabs>
      <w:ind w:left="1080"/>
    </w:pPr>
  </w:style>
  <w:style w:type="paragraph" w:styleId="List3">
    <w:name w:val="List 3"/>
    <w:basedOn w:val="List"/>
    <w:rsid w:val="00A53E52"/>
    <w:pPr>
      <w:tabs>
        <w:tab w:val="clear" w:pos="720"/>
        <w:tab w:val="left" w:pos="1440"/>
      </w:tabs>
      <w:ind w:left="1440"/>
    </w:pPr>
  </w:style>
  <w:style w:type="paragraph" w:styleId="List4">
    <w:name w:val="List 4"/>
    <w:basedOn w:val="List"/>
    <w:rsid w:val="00A53E52"/>
    <w:pPr>
      <w:tabs>
        <w:tab w:val="clear" w:pos="720"/>
        <w:tab w:val="left" w:pos="1800"/>
      </w:tabs>
      <w:ind w:left="1800"/>
    </w:pPr>
  </w:style>
  <w:style w:type="paragraph" w:styleId="List5">
    <w:name w:val="List 5"/>
    <w:basedOn w:val="List"/>
    <w:rsid w:val="00A53E52"/>
    <w:pPr>
      <w:tabs>
        <w:tab w:val="clear" w:pos="720"/>
        <w:tab w:val="left" w:pos="2160"/>
      </w:tabs>
      <w:ind w:left="2160"/>
    </w:pPr>
  </w:style>
  <w:style w:type="paragraph" w:styleId="ListBullet">
    <w:name w:val="List Bullet"/>
    <w:basedOn w:val="List"/>
    <w:autoRedefine/>
    <w:rsid w:val="00A53E52"/>
    <w:pPr>
      <w:numPr>
        <w:numId w:val="2"/>
      </w:numPr>
      <w:tabs>
        <w:tab w:val="clear" w:pos="360"/>
        <w:tab w:val="clear" w:pos="720"/>
      </w:tabs>
      <w:ind w:right="360"/>
    </w:pPr>
  </w:style>
  <w:style w:type="paragraph" w:styleId="ListBullet2">
    <w:name w:val="List Bullet 2"/>
    <w:basedOn w:val="ListBullet"/>
    <w:autoRedefine/>
    <w:rsid w:val="00A53E52"/>
    <w:pPr>
      <w:ind w:left="1080"/>
    </w:pPr>
  </w:style>
  <w:style w:type="paragraph" w:styleId="ListBullet3">
    <w:name w:val="List Bullet 3"/>
    <w:basedOn w:val="ListBullet"/>
    <w:autoRedefine/>
    <w:rsid w:val="00A53E52"/>
    <w:pPr>
      <w:ind w:left="1440"/>
    </w:pPr>
  </w:style>
  <w:style w:type="paragraph" w:styleId="ListBullet4">
    <w:name w:val="List Bullet 4"/>
    <w:basedOn w:val="ListBullet"/>
    <w:autoRedefine/>
    <w:rsid w:val="00A53E52"/>
    <w:pPr>
      <w:ind w:left="1800"/>
    </w:pPr>
  </w:style>
  <w:style w:type="paragraph" w:styleId="ListBullet5">
    <w:name w:val="List Bullet 5"/>
    <w:basedOn w:val="Normal"/>
    <w:autoRedefine/>
    <w:rsid w:val="00A53E52"/>
    <w:pPr>
      <w:framePr w:w="1860" w:wrap="around" w:vAnchor="text" w:hAnchor="page" w:x="1201" w:y="1"/>
      <w:numPr>
        <w:numId w:val="3"/>
      </w:numPr>
      <w:pBdr>
        <w:bottom w:val="single" w:sz="6" w:space="0" w:color="auto"/>
        <w:between w:val="single" w:sz="6" w:space="0" w:color="auto"/>
      </w:pBdr>
      <w:spacing w:line="320" w:lineRule="exact"/>
    </w:pPr>
    <w:rPr>
      <w:sz w:val="18"/>
    </w:rPr>
  </w:style>
  <w:style w:type="paragraph" w:styleId="ListContinue">
    <w:name w:val="List Continue"/>
    <w:basedOn w:val="List"/>
    <w:rsid w:val="00A53E52"/>
    <w:pPr>
      <w:tabs>
        <w:tab w:val="clear" w:pos="720"/>
      </w:tabs>
      <w:spacing w:after="160"/>
    </w:pPr>
  </w:style>
  <w:style w:type="paragraph" w:styleId="ListContinue2">
    <w:name w:val="List Continue 2"/>
    <w:basedOn w:val="ListContinue"/>
    <w:rsid w:val="00A53E52"/>
    <w:pPr>
      <w:ind w:left="1080"/>
    </w:pPr>
  </w:style>
  <w:style w:type="paragraph" w:styleId="ListContinue3">
    <w:name w:val="List Continue 3"/>
    <w:basedOn w:val="ListContinue"/>
    <w:rsid w:val="00A53E52"/>
    <w:pPr>
      <w:ind w:left="1440"/>
    </w:pPr>
  </w:style>
  <w:style w:type="paragraph" w:styleId="ListContinue4">
    <w:name w:val="List Continue 4"/>
    <w:basedOn w:val="ListContinue"/>
    <w:rsid w:val="00A53E52"/>
    <w:pPr>
      <w:ind w:left="1800"/>
    </w:pPr>
  </w:style>
  <w:style w:type="paragraph" w:styleId="ListContinue5">
    <w:name w:val="List Continue 5"/>
    <w:basedOn w:val="ListContinue"/>
    <w:rsid w:val="00A53E52"/>
    <w:pPr>
      <w:ind w:left="2160"/>
    </w:pPr>
  </w:style>
  <w:style w:type="paragraph" w:styleId="ListNumber">
    <w:name w:val="List Number"/>
    <w:basedOn w:val="List"/>
    <w:rsid w:val="00A53E52"/>
    <w:pPr>
      <w:tabs>
        <w:tab w:val="clear" w:pos="720"/>
      </w:tabs>
      <w:ind w:left="720" w:right="360" w:hanging="360"/>
    </w:pPr>
  </w:style>
  <w:style w:type="paragraph" w:styleId="ListNumber2">
    <w:name w:val="List Number 2"/>
    <w:basedOn w:val="ListNumber"/>
    <w:rsid w:val="00A53E52"/>
    <w:pPr>
      <w:ind w:left="1080"/>
    </w:pPr>
  </w:style>
  <w:style w:type="paragraph" w:styleId="ListNumber3">
    <w:name w:val="List Number 3"/>
    <w:basedOn w:val="ListNumber"/>
    <w:rsid w:val="00A53E52"/>
    <w:pPr>
      <w:ind w:left="1440"/>
    </w:pPr>
  </w:style>
  <w:style w:type="paragraph" w:styleId="ListNumber4">
    <w:name w:val="List Number 4"/>
    <w:basedOn w:val="ListNumber"/>
    <w:rsid w:val="00A53E52"/>
    <w:pPr>
      <w:ind w:left="1800"/>
    </w:pPr>
  </w:style>
  <w:style w:type="paragraph" w:styleId="ListNumber5">
    <w:name w:val="List Number 5"/>
    <w:basedOn w:val="ListNumber"/>
    <w:rsid w:val="00A53E52"/>
    <w:pPr>
      <w:ind w:left="2160"/>
    </w:pPr>
  </w:style>
  <w:style w:type="paragraph" w:customStyle="1" w:styleId="TableHeader">
    <w:name w:val="Table Header"/>
    <w:basedOn w:val="Normal"/>
    <w:rsid w:val="00A53E52"/>
    <w:pPr>
      <w:spacing w:before="60"/>
      <w:jc w:val="center"/>
    </w:pPr>
    <w:rPr>
      <w:rFonts w:ascii="Arial Black" w:hAnsi="Arial Black"/>
      <w:sz w:val="16"/>
    </w:rPr>
  </w:style>
  <w:style w:type="paragraph" w:styleId="MessageHeader">
    <w:name w:val="Message Header"/>
    <w:basedOn w:val="BodyText"/>
    <w:rsid w:val="00A53E52"/>
    <w:pPr>
      <w:keepLines/>
      <w:spacing w:after="120"/>
      <w:ind w:left="720" w:hanging="720"/>
      <w:jc w:val="left"/>
    </w:pPr>
  </w:style>
  <w:style w:type="paragraph" w:customStyle="1" w:styleId="PartSubtitle">
    <w:name w:val="Part Subtitle"/>
    <w:basedOn w:val="Normal"/>
    <w:next w:val="BodyText"/>
    <w:rsid w:val="00A53E52"/>
    <w:pPr>
      <w:keepNext/>
      <w:spacing w:before="360" w:after="120"/>
      <w:jc w:val="center"/>
    </w:pPr>
    <w:rPr>
      <w:i/>
      <w:kern w:val="28"/>
      <w:sz w:val="32"/>
    </w:rPr>
  </w:style>
  <w:style w:type="paragraph" w:customStyle="1" w:styleId="ReturnAddress">
    <w:name w:val="Return Address"/>
    <w:basedOn w:val="Normal"/>
    <w:rsid w:val="00A53E52"/>
    <w:pPr>
      <w:keepLines/>
      <w:framePr w:w="5040" w:hSpace="180" w:wrap="notBeside" w:vAnchor="page" w:hAnchor="page" w:x="1801" w:y="961" w:anchorLock="1"/>
      <w:spacing w:line="200" w:lineRule="atLeast"/>
    </w:pPr>
    <w:rPr>
      <w:spacing w:val="-2"/>
      <w:sz w:val="16"/>
    </w:rPr>
  </w:style>
  <w:style w:type="paragraph" w:customStyle="1" w:styleId="SectionHeading">
    <w:name w:val="Section Heading"/>
    <w:basedOn w:val="Normal"/>
    <w:next w:val="BodyText"/>
    <w:rsid w:val="00A53E52"/>
    <w:pPr>
      <w:spacing w:line="640" w:lineRule="atLeast"/>
    </w:pPr>
    <w:rPr>
      <w:rFonts w:ascii="Arial Black" w:hAnsi="Arial Black"/>
      <w:caps/>
      <w:spacing w:val="60"/>
      <w:sz w:val="15"/>
    </w:rPr>
  </w:style>
  <w:style w:type="paragraph" w:customStyle="1" w:styleId="SectionLabel">
    <w:name w:val="Section Label"/>
    <w:basedOn w:val="Normal"/>
    <w:next w:val="Normal"/>
    <w:rsid w:val="00A53E52"/>
    <w:pPr>
      <w:spacing w:before="2040" w:after="360" w:line="480" w:lineRule="atLeast"/>
    </w:pPr>
    <w:rPr>
      <w:rFonts w:ascii="Arial Black" w:hAnsi="Arial Black"/>
      <w:color w:val="808080"/>
      <w:spacing w:val="-35"/>
      <w:sz w:val="48"/>
    </w:rPr>
  </w:style>
  <w:style w:type="character" w:customStyle="1" w:styleId="Slogan">
    <w:name w:val="Slogan"/>
    <w:basedOn w:val="DefaultParagraphFont"/>
    <w:rsid w:val="00A53E52"/>
    <w:rPr>
      <w:i/>
      <w:spacing w:val="-6"/>
      <w:sz w:val="24"/>
    </w:rPr>
  </w:style>
  <w:style w:type="character" w:customStyle="1" w:styleId="Superscript">
    <w:name w:val="Superscript"/>
    <w:rsid w:val="00A53E52"/>
    <w:rPr>
      <w:position w:val="0"/>
      <w:vertAlign w:val="superscript"/>
    </w:rPr>
  </w:style>
  <w:style w:type="paragraph" w:styleId="TableofAuthorities">
    <w:name w:val="table of authorities"/>
    <w:basedOn w:val="Normal"/>
    <w:semiHidden/>
    <w:rsid w:val="00A53E52"/>
    <w:pPr>
      <w:tabs>
        <w:tab w:val="right" w:leader="dot" w:pos="8640"/>
      </w:tabs>
      <w:spacing w:after="240"/>
    </w:pPr>
  </w:style>
  <w:style w:type="paragraph" w:customStyle="1" w:styleId="TOCBase">
    <w:name w:val="TOC Base"/>
    <w:basedOn w:val="TOC2"/>
    <w:rsid w:val="00A53E52"/>
  </w:style>
  <w:style w:type="paragraph" w:styleId="TableofFigures">
    <w:name w:val="table of figures"/>
    <w:basedOn w:val="Normal"/>
    <w:semiHidden/>
    <w:rsid w:val="00A53E52"/>
    <w:pPr>
      <w:tabs>
        <w:tab w:val="right" w:leader="dot" w:pos="8640"/>
      </w:tabs>
      <w:ind w:left="720" w:hanging="720"/>
    </w:pPr>
  </w:style>
  <w:style w:type="paragraph" w:styleId="TOAHeading">
    <w:name w:val="toa heading"/>
    <w:basedOn w:val="Normal"/>
    <w:next w:val="Normal"/>
    <w:semiHidden/>
    <w:rsid w:val="00A53E52"/>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customStyle="1" w:styleId="BlockQuotationFirst">
    <w:name w:val="Block Quotation First"/>
    <w:basedOn w:val="Normal"/>
    <w:next w:val="BlockQuotation"/>
    <w:rsid w:val="00A53E52"/>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lockQuotationLast">
    <w:name w:val="Block Quotation Last"/>
    <w:basedOn w:val="BlockQuotation"/>
    <w:next w:val="BodyText"/>
    <w:rsid w:val="00A53E52"/>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spacing w:val="0"/>
      <w:sz w:val="20"/>
    </w:rPr>
  </w:style>
  <w:style w:type="paragraph" w:customStyle="1" w:styleId="ChapterLabel">
    <w:name w:val="Chapter Label"/>
    <w:basedOn w:val="Normal"/>
    <w:next w:val="BodyText"/>
    <w:rsid w:val="00A53E52"/>
    <w:pPr>
      <w:keepNext/>
      <w:pBdr>
        <w:bottom w:val="single" w:sz="6" w:space="3" w:color="auto"/>
      </w:pBdr>
      <w:spacing w:after="240"/>
    </w:pPr>
    <w:rPr>
      <w:rFonts w:ascii="Arial Black" w:hAnsi="Arial Black"/>
      <w:caps/>
      <w:spacing w:val="70"/>
      <w:kern w:val="28"/>
      <w:sz w:val="15"/>
    </w:rPr>
  </w:style>
  <w:style w:type="paragraph" w:styleId="Date">
    <w:name w:val="Date"/>
    <w:basedOn w:val="BodyText"/>
    <w:rsid w:val="00A53E52"/>
    <w:pPr>
      <w:spacing w:before="480" w:after="160"/>
      <w:jc w:val="center"/>
    </w:pPr>
    <w:rPr>
      <w:rFonts w:ascii="Times New Roman" w:hAnsi="Times New Roman"/>
      <w:b/>
      <w:spacing w:val="0"/>
    </w:rPr>
  </w:style>
  <w:style w:type="paragraph" w:customStyle="1" w:styleId="Icon1">
    <w:name w:val="Icon 1"/>
    <w:basedOn w:val="Normal"/>
    <w:rsid w:val="00A53E52"/>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6">
    <w:name w:val="index 6"/>
    <w:basedOn w:val="Index1"/>
    <w:next w:val="Normal"/>
    <w:autoRedefine/>
    <w:semiHidden/>
    <w:rsid w:val="00A53E52"/>
    <w:pPr>
      <w:tabs>
        <w:tab w:val="right" w:leader="dot" w:pos="3600"/>
      </w:tabs>
      <w:ind w:left="960" w:hanging="160"/>
    </w:pPr>
  </w:style>
  <w:style w:type="paragraph" w:styleId="Index7">
    <w:name w:val="index 7"/>
    <w:basedOn w:val="Index1"/>
    <w:next w:val="Normal"/>
    <w:autoRedefine/>
    <w:semiHidden/>
    <w:rsid w:val="00A53E52"/>
    <w:pPr>
      <w:tabs>
        <w:tab w:val="right" w:leader="dot" w:pos="3600"/>
      </w:tabs>
      <w:ind w:left="1120" w:hanging="160"/>
    </w:pPr>
  </w:style>
  <w:style w:type="paragraph" w:styleId="Index8">
    <w:name w:val="index 8"/>
    <w:basedOn w:val="Normal"/>
    <w:next w:val="Normal"/>
    <w:autoRedefine/>
    <w:semiHidden/>
    <w:rsid w:val="00A53E52"/>
    <w:pPr>
      <w:tabs>
        <w:tab w:val="right" w:leader="dot" w:pos="3600"/>
      </w:tabs>
      <w:ind w:left="1280" w:hanging="160"/>
    </w:pPr>
  </w:style>
  <w:style w:type="paragraph" w:customStyle="1" w:styleId="ListBulletFirst">
    <w:name w:val="List Bullet First"/>
    <w:basedOn w:val="ListBullet"/>
    <w:next w:val="ListBullet"/>
    <w:rsid w:val="00A53E52"/>
    <w:pPr>
      <w:spacing w:before="80" w:after="160"/>
      <w:ind w:right="0"/>
      <w:jc w:val="left"/>
    </w:pPr>
    <w:rPr>
      <w:rFonts w:ascii="Times New Roman" w:hAnsi="Times New Roman"/>
      <w:spacing w:val="0"/>
    </w:rPr>
  </w:style>
  <w:style w:type="paragraph" w:customStyle="1" w:styleId="ListBulletLast">
    <w:name w:val="List Bullet Last"/>
    <w:basedOn w:val="ListBullet"/>
    <w:next w:val="BodyText"/>
    <w:rsid w:val="00A53E52"/>
    <w:pPr>
      <w:ind w:right="0"/>
      <w:jc w:val="left"/>
    </w:pPr>
    <w:rPr>
      <w:rFonts w:ascii="Times New Roman" w:hAnsi="Times New Roman"/>
      <w:spacing w:val="0"/>
    </w:rPr>
  </w:style>
  <w:style w:type="paragraph" w:customStyle="1" w:styleId="ListFirst">
    <w:name w:val="List First"/>
    <w:basedOn w:val="List"/>
    <w:next w:val="List"/>
    <w:rsid w:val="00A53E52"/>
    <w:pPr>
      <w:spacing w:before="80" w:after="80"/>
      <w:ind w:left="720" w:hanging="360"/>
      <w:jc w:val="left"/>
    </w:pPr>
    <w:rPr>
      <w:rFonts w:ascii="Times New Roman" w:hAnsi="Times New Roman"/>
      <w:spacing w:val="0"/>
    </w:rPr>
  </w:style>
  <w:style w:type="paragraph" w:customStyle="1" w:styleId="ListLast">
    <w:name w:val="List Last"/>
    <w:basedOn w:val="List"/>
    <w:next w:val="BodyText"/>
    <w:rsid w:val="00A53E52"/>
    <w:pPr>
      <w:ind w:left="720" w:hanging="360"/>
      <w:jc w:val="left"/>
    </w:pPr>
    <w:rPr>
      <w:rFonts w:ascii="Times New Roman" w:hAnsi="Times New Roman"/>
      <w:spacing w:val="0"/>
    </w:rPr>
  </w:style>
  <w:style w:type="paragraph" w:customStyle="1" w:styleId="ListNumberFirst">
    <w:name w:val="List Number First"/>
    <w:basedOn w:val="ListNumber"/>
    <w:next w:val="ListNumber"/>
    <w:rsid w:val="00A53E52"/>
    <w:pPr>
      <w:spacing w:before="80" w:after="160"/>
      <w:ind w:right="0"/>
      <w:jc w:val="left"/>
    </w:pPr>
    <w:rPr>
      <w:rFonts w:ascii="Times New Roman" w:hAnsi="Times New Roman"/>
      <w:spacing w:val="0"/>
    </w:rPr>
  </w:style>
  <w:style w:type="paragraph" w:customStyle="1" w:styleId="ListNumberLast">
    <w:name w:val="List Number Last"/>
    <w:basedOn w:val="ListNumber"/>
    <w:next w:val="BodyText"/>
    <w:rsid w:val="00A53E52"/>
    <w:pPr>
      <w:ind w:right="0"/>
      <w:jc w:val="left"/>
    </w:pPr>
    <w:rPr>
      <w:rFonts w:ascii="Times New Roman" w:hAnsi="Times New Roman"/>
      <w:spacing w:val="0"/>
    </w:rPr>
  </w:style>
  <w:style w:type="paragraph" w:styleId="MacroText">
    <w:name w:val="macro"/>
    <w:basedOn w:val="BodyText"/>
    <w:semiHidden/>
    <w:rsid w:val="00A53E52"/>
    <w:pPr>
      <w:spacing w:after="120"/>
    </w:pPr>
    <w:rPr>
      <w:rFonts w:ascii="Courier New" w:hAnsi="Courier New"/>
    </w:rPr>
  </w:style>
  <w:style w:type="paragraph" w:styleId="Closing">
    <w:name w:val="Closing"/>
    <w:basedOn w:val="Normal"/>
    <w:rsid w:val="00A53E52"/>
    <w:pPr>
      <w:keepNext/>
      <w:spacing w:line="220" w:lineRule="atLeast"/>
    </w:pPr>
  </w:style>
  <w:style w:type="paragraph" w:customStyle="1" w:styleId="Enclosure">
    <w:name w:val="Enclosure"/>
    <w:basedOn w:val="BodyText"/>
    <w:next w:val="Normal"/>
    <w:rsid w:val="00A53E52"/>
    <w:pPr>
      <w:keepLines/>
      <w:spacing w:before="220"/>
      <w:jc w:val="left"/>
    </w:pPr>
  </w:style>
  <w:style w:type="paragraph" w:customStyle="1" w:styleId="MessageHeaderFirst">
    <w:name w:val="Message Header First"/>
    <w:basedOn w:val="MessageHeader"/>
    <w:next w:val="MessageHeader"/>
    <w:rsid w:val="00A53E52"/>
    <w:pPr>
      <w:spacing w:before="220"/>
    </w:pPr>
  </w:style>
  <w:style w:type="character" w:customStyle="1" w:styleId="MessageHeaderLabel">
    <w:name w:val="Message Header Label"/>
    <w:rsid w:val="00A53E52"/>
    <w:rPr>
      <w:rFonts w:ascii="Arial Black" w:hAnsi="Arial Black"/>
      <w:spacing w:val="-10"/>
      <w:sz w:val="18"/>
    </w:rPr>
  </w:style>
  <w:style w:type="paragraph" w:customStyle="1" w:styleId="MessageHeaderLast">
    <w:name w:val="Message Header Last"/>
    <w:basedOn w:val="MessageHeader"/>
    <w:next w:val="BodyText"/>
    <w:rsid w:val="00A53E52"/>
    <w:pPr>
      <w:pBdr>
        <w:bottom w:val="single" w:sz="6" w:space="15" w:color="auto"/>
      </w:pBdr>
      <w:spacing w:after="320"/>
    </w:pPr>
  </w:style>
  <w:style w:type="paragraph" w:styleId="Signature">
    <w:name w:val="Signature"/>
    <w:basedOn w:val="BodyText"/>
    <w:rsid w:val="00A53E52"/>
    <w:pPr>
      <w:keepNext/>
      <w:keepLines/>
      <w:spacing w:before="660" w:after="0"/>
    </w:pPr>
  </w:style>
  <w:style w:type="paragraph" w:customStyle="1" w:styleId="SignatureJobTitle">
    <w:name w:val="Signature Job Title"/>
    <w:basedOn w:val="Signature"/>
    <w:next w:val="Normal"/>
    <w:rsid w:val="00A53E52"/>
    <w:pPr>
      <w:spacing w:before="0"/>
      <w:jc w:val="left"/>
    </w:pPr>
  </w:style>
  <w:style w:type="paragraph" w:customStyle="1" w:styleId="SignatureName">
    <w:name w:val="Signature Name"/>
    <w:basedOn w:val="Signature"/>
    <w:next w:val="SignatureJobTitle"/>
    <w:rsid w:val="00A53E52"/>
    <w:pPr>
      <w:spacing w:before="720"/>
      <w:jc w:val="left"/>
    </w:pPr>
  </w:style>
  <w:style w:type="character" w:styleId="FollowedHyperlink">
    <w:name w:val="FollowedHyperlink"/>
    <w:basedOn w:val="DefaultParagraphFont"/>
    <w:rsid w:val="00A53E52"/>
    <w:rPr>
      <w:color w:val="800080"/>
      <w:u w:val="single"/>
    </w:rPr>
  </w:style>
  <w:style w:type="paragraph" w:customStyle="1" w:styleId="HeadingSection">
    <w:name w:val="Heading Section"/>
    <w:basedOn w:val="Normal"/>
    <w:rsid w:val="00A53E52"/>
    <w:pPr>
      <w:overflowPunct w:val="0"/>
      <w:autoSpaceDE w:val="0"/>
      <w:autoSpaceDN w:val="0"/>
      <w:adjustRightInd w:val="0"/>
      <w:spacing w:after="120"/>
      <w:ind w:left="720" w:hanging="720"/>
      <w:jc w:val="left"/>
      <w:textAlignment w:val="baseline"/>
    </w:pPr>
    <w:rPr>
      <w:b/>
      <w:caps/>
      <w:spacing w:val="0"/>
      <w:sz w:val="28"/>
    </w:rPr>
  </w:style>
  <w:style w:type="paragraph" w:customStyle="1" w:styleId="BulletItemnotopspace">
    <w:name w:val="Bullet Item no top space"/>
    <w:basedOn w:val="BulletItem"/>
    <w:rsid w:val="00A53E52"/>
    <w:pPr>
      <w:spacing w:before="0"/>
    </w:pPr>
  </w:style>
  <w:style w:type="paragraph" w:customStyle="1" w:styleId="EA-Report">
    <w:name w:val="EA-Report"/>
    <w:rsid w:val="00A53E52"/>
    <w:pPr>
      <w:spacing w:before="120" w:after="120"/>
    </w:pPr>
    <w:rPr>
      <w:sz w:val="24"/>
    </w:rPr>
  </w:style>
  <w:style w:type="paragraph" w:customStyle="1" w:styleId="EA-Bullet1">
    <w:name w:val="EA-Bullet 1"/>
    <w:rsid w:val="00A53E52"/>
    <w:pPr>
      <w:numPr>
        <w:numId w:val="5"/>
      </w:numPr>
      <w:spacing w:before="60" w:after="60"/>
    </w:pPr>
    <w:rPr>
      <w:noProof/>
      <w:sz w:val="24"/>
    </w:rPr>
  </w:style>
  <w:style w:type="paragraph" w:customStyle="1" w:styleId="LGSVIC-TableText">
    <w:name w:val="LGSVIC - Table Text"/>
    <w:rsid w:val="00A53E52"/>
    <w:pPr>
      <w:widowControl w:val="0"/>
      <w:spacing w:before="60" w:after="60"/>
    </w:pPr>
    <w:rPr>
      <w:color w:val="000000"/>
    </w:rPr>
  </w:style>
  <w:style w:type="paragraph" w:customStyle="1" w:styleId="LGSVIC-TableTitle">
    <w:name w:val="LGSVIC - Table Title"/>
    <w:basedOn w:val="Normal"/>
    <w:rsid w:val="00A53E52"/>
    <w:pPr>
      <w:widowControl w:val="0"/>
      <w:spacing w:before="60" w:after="60"/>
      <w:jc w:val="center"/>
    </w:pPr>
    <w:rPr>
      <w:b/>
      <w:color w:val="000000"/>
      <w:spacing w:val="0"/>
    </w:rPr>
  </w:style>
  <w:style w:type="paragraph" w:customStyle="1" w:styleId="EA-CenterHeading">
    <w:name w:val="EA-Center Heading"/>
    <w:next w:val="EA-Report"/>
    <w:rsid w:val="00A53E52"/>
    <w:pPr>
      <w:spacing w:before="120" w:after="120"/>
      <w:jc w:val="center"/>
    </w:pPr>
    <w:rPr>
      <w:rFonts w:ascii="Arial" w:hAnsi="Arial"/>
      <w:b/>
      <w:noProof/>
      <w:sz w:val="32"/>
    </w:rPr>
  </w:style>
  <w:style w:type="paragraph" w:customStyle="1" w:styleId="spstdparagraph">
    <w:name w:val="sp. std paragraph"/>
    <w:rsid w:val="00A53E52"/>
    <w:pPr>
      <w:overflowPunct w:val="0"/>
      <w:autoSpaceDE w:val="0"/>
      <w:autoSpaceDN w:val="0"/>
      <w:adjustRightInd w:val="0"/>
      <w:spacing w:before="140" w:line="300" w:lineRule="exact"/>
      <w:ind w:left="2160"/>
      <w:textAlignment w:val="baseline"/>
    </w:pPr>
    <w:rPr>
      <w:color w:val="000000"/>
      <w:sz w:val="22"/>
    </w:rPr>
  </w:style>
  <w:style w:type="paragraph" w:customStyle="1" w:styleId="InfoBlue">
    <w:name w:val="InfoBlue"/>
    <w:basedOn w:val="Normal"/>
    <w:next w:val="BodyText"/>
    <w:rsid w:val="00A53E52"/>
    <w:pPr>
      <w:widowControl w:val="0"/>
      <w:spacing w:after="120" w:line="240" w:lineRule="atLeast"/>
      <w:ind w:left="432"/>
      <w:jc w:val="left"/>
    </w:pPr>
    <w:rPr>
      <w:rFonts w:ascii="Times New Roman" w:hAnsi="Times New Roman"/>
      <w:i/>
      <w:vanish/>
      <w:color w:val="0000FF"/>
      <w:spacing w:val="0"/>
    </w:rPr>
  </w:style>
  <w:style w:type="paragraph" w:customStyle="1" w:styleId="TableHeading">
    <w:name w:val="Table Heading"/>
    <w:rsid w:val="00A53E52"/>
    <w:pPr>
      <w:shd w:val="pct5" w:color="000000" w:fill="FFFFFF"/>
    </w:pPr>
    <w:rPr>
      <w:rFonts w:ascii="Arial" w:hAnsi="Arial"/>
      <w:b/>
      <w:noProof/>
    </w:rPr>
  </w:style>
  <w:style w:type="paragraph" w:customStyle="1" w:styleId="Tabletext0">
    <w:name w:val="Tabletext"/>
    <w:basedOn w:val="Normal"/>
    <w:rsid w:val="00A53E52"/>
    <w:pPr>
      <w:keepLines/>
      <w:widowControl w:val="0"/>
      <w:spacing w:after="120" w:line="240" w:lineRule="atLeast"/>
      <w:jc w:val="left"/>
    </w:pPr>
    <w:rPr>
      <w:rFonts w:ascii="Times New Roman" w:hAnsi="Times New Roman"/>
      <w:spacing w:val="0"/>
    </w:rPr>
  </w:style>
  <w:style w:type="paragraph" w:styleId="BodyText2">
    <w:name w:val="Body Text 2"/>
    <w:basedOn w:val="BodyText"/>
    <w:rsid w:val="00A53E52"/>
    <w:pPr>
      <w:overflowPunct w:val="0"/>
      <w:autoSpaceDE w:val="0"/>
      <w:autoSpaceDN w:val="0"/>
      <w:adjustRightInd w:val="0"/>
      <w:ind w:firstLine="360"/>
      <w:textAlignment w:val="baseline"/>
    </w:pPr>
  </w:style>
  <w:style w:type="paragraph" w:customStyle="1" w:styleId="inf">
    <w:name w:val="inf"/>
    <w:basedOn w:val="BodyText"/>
    <w:rsid w:val="00A53E52"/>
  </w:style>
  <w:style w:type="paragraph" w:styleId="DocumentMap">
    <w:name w:val="Document Map"/>
    <w:basedOn w:val="Normal"/>
    <w:semiHidden/>
    <w:rsid w:val="00A53E52"/>
    <w:pPr>
      <w:shd w:val="clear" w:color="auto" w:fill="000080"/>
    </w:pPr>
    <w:rPr>
      <w:rFonts w:ascii="Tahoma" w:hAnsi="Tahoma" w:cs="Tahoma"/>
    </w:rPr>
  </w:style>
  <w:style w:type="paragraph" w:customStyle="1" w:styleId="BaseToc">
    <w:name w:val="Base Toc"/>
    <w:rsid w:val="00A53E52"/>
    <w:pPr>
      <w:tabs>
        <w:tab w:val="left" w:pos="360"/>
        <w:tab w:val="right" w:leader="dot" w:pos="9000"/>
      </w:tabs>
      <w:spacing w:before="240"/>
    </w:pPr>
    <w:rPr>
      <w:rFonts w:ascii="Arial" w:hAnsi="Arial"/>
      <w:sz w:val="22"/>
    </w:rPr>
  </w:style>
  <w:style w:type="paragraph" w:customStyle="1" w:styleId="Paragraph2">
    <w:name w:val="Paragraph2"/>
    <w:basedOn w:val="Normal"/>
    <w:rsid w:val="00A53E52"/>
    <w:pPr>
      <w:widowControl w:val="0"/>
      <w:spacing w:before="80" w:after="120" w:line="240" w:lineRule="atLeast"/>
      <w:ind w:left="720"/>
    </w:pPr>
    <w:rPr>
      <w:color w:val="000000"/>
      <w:spacing w:val="0"/>
      <w:lang w:val="en-AU"/>
    </w:rPr>
  </w:style>
  <w:style w:type="paragraph" w:customStyle="1" w:styleId="sectitile">
    <w:name w:val="sectitile"/>
    <w:rsid w:val="00A53E52"/>
    <w:pPr>
      <w:tabs>
        <w:tab w:val="right" w:leader="underscore" w:pos="10080"/>
      </w:tabs>
      <w:overflowPunct w:val="0"/>
      <w:autoSpaceDE w:val="0"/>
      <w:autoSpaceDN w:val="0"/>
      <w:adjustRightInd w:val="0"/>
      <w:textAlignment w:val="baseline"/>
    </w:pPr>
    <w:rPr>
      <w:rFonts w:ascii="CG Times (W1)" w:hAnsi="CG Times (W1)"/>
      <w:b/>
    </w:rPr>
  </w:style>
  <w:style w:type="paragraph" w:styleId="BodyText3">
    <w:name w:val="Body Text 3"/>
    <w:basedOn w:val="Normal"/>
    <w:rsid w:val="00A53E52"/>
    <w:rPr>
      <w:i/>
      <w:iCs/>
      <w:color w:val="0000FF"/>
    </w:rPr>
  </w:style>
  <w:style w:type="paragraph" w:customStyle="1" w:styleId="Para">
    <w:name w:val="Para"/>
    <w:basedOn w:val="Normal"/>
    <w:rsid w:val="00A53E52"/>
    <w:pPr>
      <w:spacing w:before="120"/>
      <w:jc w:val="left"/>
    </w:pPr>
    <w:rPr>
      <w:rFonts w:ascii="Times New Roman" w:hAnsi="Times New Roman"/>
      <w:spacing w:val="0"/>
    </w:rPr>
  </w:style>
  <w:style w:type="paragraph" w:customStyle="1" w:styleId="Style18pt">
    <w:name w:val="Style 18 pt"/>
    <w:basedOn w:val="Normal"/>
    <w:rsid w:val="00F76CC2"/>
    <w:pPr>
      <w:shd w:val="solid" w:color="auto" w:fill="auto"/>
    </w:pPr>
    <w:rPr>
      <w:sz w:val="28"/>
    </w:rPr>
  </w:style>
  <w:style w:type="paragraph" w:customStyle="1" w:styleId="StyleHeading2ArialSmallcaps">
    <w:name w:val="Style Heading 2 + Arial Small caps"/>
    <w:basedOn w:val="BlockText"/>
    <w:next w:val="BlockText"/>
    <w:autoRedefine/>
    <w:rsid w:val="00F76CC2"/>
    <w:rPr>
      <w:b/>
      <w:bCs/>
      <w:smallCaps/>
    </w:rPr>
  </w:style>
  <w:style w:type="paragraph" w:styleId="PlainText">
    <w:name w:val="Plain Text"/>
    <w:basedOn w:val="Normal"/>
    <w:link w:val="PlainTextChar"/>
    <w:uiPriority w:val="99"/>
    <w:unhideWhenUsed/>
    <w:rsid w:val="00C50B5D"/>
    <w:pPr>
      <w:jc w:val="left"/>
    </w:pPr>
    <w:rPr>
      <w:rFonts w:ascii="Consolas" w:eastAsia="Calibri" w:hAnsi="Consolas" w:cs="Consolas"/>
      <w:spacing w:val="0"/>
      <w:sz w:val="21"/>
      <w:szCs w:val="21"/>
    </w:rPr>
  </w:style>
  <w:style w:type="paragraph" w:styleId="BlockText">
    <w:name w:val="Block Text"/>
    <w:basedOn w:val="Normal"/>
    <w:rsid w:val="00B37B96"/>
    <w:pPr>
      <w:spacing w:after="120"/>
      <w:ind w:left="1440" w:right="1440"/>
    </w:pPr>
  </w:style>
  <w:style w:type="character" w:customStyle="1" w:styleId="PlainTextChar">
    <w:name w:val="Plain Text Char"/>
    <w:basedOn w:val="DefaultParagraphFont"/>
    <w:link w:val="PlainText"/>
    <w:uiPriority w:val="99"/>
    <w:rsid w:val="00C50B5D"/>
    <w:rPr>
      <w:rFonts w:ascii="Consolas" w:eastAsia="Calibri" w:hAnsi="Consolas" w:cs="Consolas"/>
      <w:sz w:val="21"/>
      <w:szCs w:val="21"/>
    </w:rPr>
  </w:style>
  <w:style w:type="paragraph" w:styleId="BalloonText">
    <w:name w:val="Balloon Text"/>
    <w:basedOn w:val="Normal"/>
    <w:link w:val="BalloonTextChar"/>
    <w:uiPriority w:val="99"/>
    <w:semiHidden/>
    <w:unhideWhenUsed/>
    <w:rsid w:val="00AB1364"/>
    <w:rPr>
      <w:rFonts w:ascii="Tahoma" w:hAnsi="Tahoma" w:cs="Tahoma"/>
      <w:sz w:val="16"/>
      <w:szCs w:val="16"/>
    </w:rPr>
  </w:style>
  <w:style w:type="character" w:customStyle="1" w:styleId="BalloonTextChar">
    <w:name w:val="Balloon Text Char"/>
    <w:basedOn w:val="DefaultParagraphFont"/>
    <w:link w:val="BalloonText"/>
    <w:uiPriority w:val="99"/>
    <w:semiHidden/>
    <w:rsid w:val="00AB1364"/>
    <w:rPr>
      <w:rFonts w:ascii="Tahoma" w:hAnsi="Tahoma" w:cs="Tahoma"/>
      <w:spacing w:val="-5"/>
      <w:sz w:val="16"/>
      <w:szCs w:val="16"/>
    </w:rPr>
  </w:style>
  <w:style w:type="paragraph" w:styleId="ListParagraph">
    <w:name w:val="List Paragraph"/>
    <w:basedOn w:val="Normal"/>
    <w:uiPriority w:val="34"/>
    <w:qFormat/>
    <w:rsid w:val="007F76DD"/>
    <w:pPr>
      <w:ind w:left="720"/>
      <w:contextualSpacing/>
    </w:pPr>
  </w:style>
  <w:style w:type="character" w:customStyle="1" w:styleId="Heading2Char">
    <w:name w:val="Heading 2 Char"/>
    <w:basedOn w:val="DefaultParagraphFont"/>
    <w:link w:val="Heading2"/>
    <w:rsid w:val="00B61C48"/>
    <w:rPr>
      <w:rFonts w:ascii="Arial Black" w:hAnsi="Arial Black"/>
      <w:spacing w:val="-10"/>
      <w:kern w:val="28"/>
    </w:rPr>
  </w:style>
  <w:style w:type="paragraph" w:styleId="NormalWeb">
    <w:name w:val="Normal (Web)"/>
    <w:basedOn w:val="Normal"/>
    <w:uiPriority w:val="99"/>
    <w:semiHidden/>
    <w:unhideWhenUsed/>
    <w:rsid w:val="00DC1169"/>
    <w:pPr>
      <w:spacing w:before="100" w:beforeAutospacing="1" w:after="100" w:afterAutospacing="1"/>
      <w:jc w:val="left"/>
    </w:pPr>
    <w:rPr>
      <w:rFonts w:ascii="Times New Roman" w:hAnsi="Times New Roman"/>
      <w:spacing w:val="0"/>
      <w:sz w:val="24"/>
      <w:szCs w:val="24"/>
    </w:rPr>
  </w:style>
</w:styles>
</file>

<file path=word/webSettings.xml><?xml version="1.0" encoding="utf-8"?>
<w:webSettings xmlns:r="http://schemas.openxmlformats.org/officeDocument/2006/relationships" xmlns:w="http://schemas.openxmlformats.org/wordprocessingml/2006/main">
  <w:divs>
    <w:div w:id="137460435">
      <w:bodyDiv w:val="1"/>
      <w:marLeft w:val="0"/>
      <w:marRight w:val="0"/>
      <w:marTop w:val="0"/>
      <w:marBottom w:val="0"/>
      <w:divBdr>
        <w:top w:val="none" w:sz="0" w:space="0" w:color="auto"/>
        <w:left w:val="none" w:sz="0" w:space="0" w:color="auto"/>
        <w:bottom w:val="none" w:sz="0" w:space="0" w:color="auto"/>
        <w:right w:val="none" w:sz="0" w:space="0" w:color="auto"/>
      </w:divBdr>
      <w:divsChild>
        <w:div w:id="106237395">
          <w:marLeft w:val="547"/>
          <w:marRight w:val="0"/>
          <w:marTop w:val="106"/>
          <w:marBottom w:val="0"/>
          <w:divBdr>
            <w:top w:val="none" w:sz="0" w:space="0" w:color="auto"/>
            <w:left w:val="none" w:sz="0" w:space="0" w:color="auto"/>
            <w:bottom w:val="none" w:sz="0" w:space="0" w:color="auto"/>
            <w:right w:val="none" w:sz="0" w:space="0" w:color="auto"/>
          </w:divBdr>
        </w:div>
        <w:div w:id="1077284119">
          <w:marLeft w:val="547"/>
          <w:marRight w:val="0"/>
          <w:marTop w:val="106"/>
          <w:marBottom w:val="0"/>
          <w:divBdr>
            <w:top w:val="none" w:sz="0" w:space="0" w:color="auto"/>
            <w:left w:val="none" w:sz="0" w:space="0" w:color="auto"/>
            <w:bottom w:val="none" w:sz="0" w:space="0" w:color="auto"/>
            <w:right w:val="none" w:sz="0" w:space="0" w:color="auto"/>
          </w:divBdr>
        </w:div>
        <w:div w:id="1901548926">
          <w:marLeft w:val="547"/>
          <w:marRight w:val="0"/>
          <w:marTop w:val="106"/>
          <w:marBottom w:val="0"/>
          <w:divBdr>
            <w:top w:val="none" w:sz="0" w:space="0" w:color="auto"/>
            <w:left w:val="none" w:sz="0" w:space="0" w:color="auto"/>
            <w:bottom w:val="none" w:sz="0" w:space="0" w:color="auto"/>
            <w:right w:val="none" w:sz="0" w:space="0" w:color="auto"/>
          </w:divBdr>
        </w:div>
        <w:div w:id="1236549701">
          <w:marLeft w:val="547"/>
          <w:marRight w:val="0"/>
          <w:marTop w:val="106"/>
          <w:marBottom w:val="0"/>
          <w:divBdr>
            <w:top w:val="none" w:sz="0" w:space="0" w:color="auto"/>
            <w:left w:val="none" w:sz="0" w:space="0" w:color="auto"/>
            <w:bottom w:val="none" w:sz="0" w:space="0" w:color="auto"/>
            <w:right w:val="none" w:sz="0" w:space="0" w:color="auto"/>
          </w:divBdr>
        </w:div>
        <w:div w:id="1878465018">
          <w:marLeft w:val="547"/>
          <w:marRight w:val="0"/>
          <w:marTop w:val="106"/>
          <w:marBottom w:val="0"/>
          <w:divBdr>
            <w:top w:val="none" w:sz="0" w:space="0" w:color="auto"/>
            <w:left w:val="none" w:sz="0" w:space="0" w:color="auto"/>
            <w:bottom w:val="none" w:sz="0" w:space="0" w:color="auto"/>
            <w:right w:val="none" w:sz="0" w:space="0" w:color="auto"/>
          </w:divBdr>
        </w:div>
        <w:div w:id="1608001768">
          <w:marLeft w:val="547"/>
          <w:marRight w:val="0"/>
          <w:marTop w:val="106"/>
          <w:marBottom w:val="0"/>
          <w:divBdr>
            <w:top w:val="none" w:sz="0" w:space="0" w:color="auto"/>
            <w:left w:val="none" w:sz="0" w:space="0" w:color="auto"/>
            <w:bottom w:val="none" w:sz="0" w:space="0" w:color="auto"/>
            <w:right w:val="none" w:sz="0" w:space="0" w:color="auto"/>
          </w:divBdr>
        </w:div>
        <w:div w:id="774905511">
          <w:marLeft w:val="547"/>
          <w:marRight w:val="0"/>
          <w:marTop w:val="106"/>
          <w:marBottom w:val="0"/>
          <w:divBdr>
            <w:top w:val="none" w:sz="0" w:space="0" w:color="auto"/>
            <w:left w:val="none" w:sz="0" w:space="0" w:color="auto"/>
            <w:bottom w:val="none" w:sz="0" w:space="0" w:color="auto"/>
            <w:right w:val="none" w:sz="0" w:space="0" w:color="auto"/>
          </w:divBdr>
        </w:div>
        <w:div w:id="1377199233">
          <w:marLeft w:val="547"/>
          <w:marRight w:val="0"/>
          <w:marTop w:val="106"/>
          <w:marBottom w:val="0"/>
          <w:divBdr>
            <w:top w:val="none" w:sz="0" w:space="0" w:color="auto"/>
            <w:left w:val="none" w:sz="0" w:space="0" w:color="auto"/>
            <w:bottom w:val="none" w:sz="0" w:space="0" w:color="auto"/>
            <w:right w:val="none" w:sz="0" w:space="0" w:color="auto"/>
          </w:divBdr>
        </w:div>
        <w:div w:id="730731409">
          <w:marLeft w:val="547"/>
          <w:marRight w:val="0"/>
          <w:marTop w:val="106"/>
          <w:marBottom w:val="0"/>
          <w:divBdr>
            <w:top w:val="none" w:sz="0" w:space="0" w:color="auto"/>
            <w:left w:val="none" w:sz="0" w:space="0" w:color="auto"/>
            <w:bottom w:val="none" w:sz="0" w:space="0" w:color="auto"/>
            <w:right w:val="none" w:sz="0" w:space="0" w:color="auto"/>
          </w:divBdr>
        </w:div>
        <w:div w:id="89936528">
          <w:marLeft w:val="547"/>
          <w:marRight w:val="0"/>
          <w:marTop w:val="106"/>
          <w:marBottom w:val="0"/>
          <w:divBdr>
            <w:top w:val="none" w:sz="0" w:space="0" w:color="auto"/>
            <w:left w:val="none" w:sz="0" w:space="0" w:color="auto"/>
            <w:bottom w:val="none" w:sz="0" w:space="0" w:color="auto"/>
            <w:right w:val="none" w:sz="0" w:space="0" w:color="auto"/>
          </w:divBdr>
        </w:div>
      </w:divsChild>
    </w:div>
    <w:div w:id="154301643">
      <w:bodyDiv w:val="1"/>
      <w:marLeft w:val="0"/>
      <w:marRight w:val="0"/>
      <w:marTop w:val="0"/>
      <w:marBottom w:val="0"/>
      <w:divBdr>
        <w:top w:val="none" w:sz="0" w:space="0" w:color="auto"/>
        <w:left w:val="none" w:sz="0" w:space="0" w:color="auto"/>
        <w:bottom w:val="none" w:sz="0" w:space="0" w:color="auto"/>
        <w:right w:val="none" w:sz="0" w:space="0" w:color="auto"/>
      </w:divBdr>
    </w:div>
    <w:div w:id="243608396">
      <w:bodyDiv w:val="1"/>
      <w:marLeft w:val="0"/>
      <w:marRight w:val="0"/>
      <w:marTop w:val="0"/>
      <w:marBottom w:val="0"/>
      <w:divBdr>
        <w:top w:val="none" w:sz="0" w:space="0" w:color="auto"/>
        <w:left w:val="none" w:sz="0" w:space="0" w:color="auto"/>
        <w:bottom w:val="none" w:sz="0" w:space="0" w:color="auto"/>
        <w:right w:val="none" w:sz="0" w:space="0" w:color="auto"/>
      </w:divBdr>
      <w:divsChild>
        <w:div w:id="134032948">
          <w:marLeft w:val="1267"/>
          <w:marRight w:val="0"/>
          <w:marTop w:val="86"/>
          <w:marBottom w:val="86"/>
          <w:divBdr>
            <w:top w:val="none" w:sz="0" w:space="0" w:color="auto"/>
            <w:left w:val="none" w:sz="0" w:space="0" w:color="auto"/>
            <w:bottom w:val="none" w:sz="0" w:space="0" w:color="auto"/>
            <w:right w:val="none" w:sz="0" w:space="0" w:color="auto"/>
          </w:divBdr>
        </w:div>
      </w:divsChild>
    </w:div>
    <w:div w:id="430054180">
      <w:bodyDiv w:val="1"/>
      <w:marLeft w:val="0"/>
      <w:marRight w:val="0"/>
      <w:marTop w:val="0"/>
      <w:marBottom w:val="0"/>
      <w:divBdr>
        <w:top w:val="none" w:sz="0" w:space="0" w:color="auto"/>
        <w:left w:val="none" w:sz="0" w:space="0" w:color="auto"/>
        <w:bottom w:val="none" w:sz="0" w:space="0" w:color="auto"/>
        <w:right w:val="none" w:sz="0" w:space="0" w:color="auto"/>
      </w:divBdr>
    </w:div>
    <w:div w:id="470244534">
      <w:bodyDiv w:val="1"/>
      <w:marLeft w:val="0"/>
      <w:marRight w:val="0"/>
      <w:marTop w:val="0"/>
      <w:marBottom w:val="0"/>
      <w:divBdr>
        <w:top w:val="none" w:sz="0" w:space="0" w:color="auto"/>
        <w:left w:val="none" w:sz="0" w:space="0" w:color="auto"/>
        <w:bottom w:val="none" w:sz="0" w:space="0" w:color="auto"/>
        <w:right w:val="none" w:sz="0" w:space="0" w:color="auto"/>
      </w:divBdr>
      <w:divsChild>
        <w:div w:id="1126973565">
          <w:marLeft w:val="1267"/>
          <w:marRight w:val="0"/>
          <w:marTop w:val="86"/>
          <w:marBottom w:val="86"/>
          <w:divBdr>
            <w:top w:val="none" w:sz="0" w:space="0" w:color="auto"/>
            <w:left w:val="none" w:sz="0" w:space="0" w:color="auto"/>
            <w:bottom w:val="none" w:sz="0" w:space="0" w:color="auto"/>
            <w:right w:val="none" w:sz="0" w:space="0" w:color="auto"/>
          </w:divBdr>
        </w:div>
      </w:divsChild>
    </w:div>
    <w:div w:id="489369937">
      <w:bodyDiv w:val="1"/>
      <w:marLeft w:val="0"/>
      <w:marRight w:val="0"/>
      <w:marTop w:val="0"/>
      <w:marBottom w:val="0"/>
      <w:divBdr>
        <w:top w:val="none" w:sz="0" w:space="0" w:color="auto"/>
        <w:left w:val="none" w:sz="0" w:space="0" w:color="auto"/>
        <w:bottom w:val="none" w:sz="0" w:space="0" w:color="auto"/>
        <w:right w:val="none" w:sz="0" w:space="0" w:color="auto"/>
      </w:divBdr>
    </w:div>
    <w:div w:id="522329191">
      <w:bodyDiv w:val="1"/>
      <w:marLeft w:val="0"/>
      <w:marRight w:val="0"/>
      <w:marTop w:val="0"/>
      <w:marBottom w:val="0"/>
      <w:divBdr>
        <w:top w:val="none" w:sz="0" w:space="0" w:color="auto"/>
        <w:left w:val="none" w:sz="0" w:space="0" w:color="auto"/>
        <w:bottom w:val="none" w:sz="0" w:space="0" w:color="auto"/>
        <w:right w:val="none" w:sz="0" w:space="0" w:color="auto"/>
      </w:divBdr>
    </w:div>
    <w:div w:id="524172234">
      <w:bodyDiv w:val="1"/>
      <w:marLeft w:val="0"/>
      <w:marRight w:val="0"/>
      <w:marTop w:val="0"/>
      <w:marBottom w:val="0"/>
      <w:divBdr>
        <w:top w:val="none" w:sz="0" w:space="0" w:color="auto"/>
        <w:left w:val="none" w:sz="0" w:space="0" w:color="auto"/>
        <w:bottom w:val="none" w:sz="0" w:space="0" w:color="auto"/>
        <w:right w:val="none" w:sz="0" w:space="0" w:color="auto"/>
      </w:divBdr>
    </w:div>
    <w:div w:id="543256277">
      <w:bodyDiv w:val="1"/>
      <w:marLeft w:val="0"/>
      <w:marRight w:val="0"/>
      <w:marTop w:val="0"/>
      <w:marBottom w:val="0"/>
      <w:divBdr>
        <w:top w:val="none" w:sz="0" w:space="0" w:color="auto"/>
        <w:left w:val="none" w:sz="0" w:space="0" w:color="auto"/>
        <w:bottom w:val="none" w:sz="0" w:space="0" w:color="auto"/>
        <w:right w:val="none" w:sz="0" w:space="0" w:color="auto"/>
      </w:divBdr>
      <w:divsChild>
        <w:div w:id="235090978">
          <w:marLeft w:val="547"/>
          <w:marRight w:val="0"/>
          <w:marTop w:val="0"/>
          <w:marBottom w:val="0"/>
          <w:divBdr>
            <w:top w:val="none" w:sz="0" w:space="0" w:color="auto"/>
            <w:left w:val="none" w:sz="0" w:space="0" w:color="auto"/>
            <w:bottom w:val="none" w:sz="0" w:space="0" w:color="auto"/>
            <w:right w:val="none" w:sz="0" w:space="0" w:color="auto"/>
          </w:divBdr>
        </w:div>
      </w:divsChild>
    </w:div>
    <w:div w:id="597952600">
      <w:bodyDiv w:val="1"/>
      <w:marLeft w:val="0"/>
      <w:marRight w:val="0"/>
      <w:marTop w:val="0"/>
      <w:marBottom w:val="0"/>
      <w:divBdr>
        <w:top w:val="none" w:sz="0" w:space="0" w:color="auto"/>
        <w:left w:val="none" w:sz="0" w:space="0" w:color="auto"/>
        <w:bottom w:val="none" w:sz="0" w:space="0" w:color="auto"/>
        <w:right w:val="none" w:sz="0" w:space="0" w:color="auto"/>
      </w:divBdr>
    </w:div>
    <w:div w:id="602759497">
      <w:bodyDiv w:val="1"/>
      <w:marLeft w:val="0"/>
      <w:marRight w:val="0"/>
      <w:marTop w:val="0"/>
      <w:marBottom w:val="0"/>
      <w:divBdr>
        <w:top w:val="none" w:sz="0" w:space="0" w:color="auto"/>
        <w:left w:val="none" w:sz="0" w:space="0" w:color="auto"/>
        <w:bottom w:val="none" w:sz="0" w:space="0" w:color="auto"/>
        <w:right w:val="none" w:sz="0" w:space="0" w:color="auto"/>
      </w:divBdr>
      <w:divsChild>
        <w:div w:id="1303197077">
          <w:marLeft w:val="547"/>
          <w:marRight w:val="0"/>
          <w:marTop w:val="86"/>
          <w:marBottom w:val="0"/>
          <w:divBdr>
            <w:top w:val="none" w:sz="0" w:space="0" w:color="auto"/>
            <w:left w:val="none" w:sz="0" w:space="0" w:color="auto"/>
            <w:bottom w:val="none" w:sz="0" w:space="0" w:color="auto"/>
            <w:right w:val="none" w:sz="0" w:space="0" w:color="auto"/>
          </w:divBdr>
        </w:div>
      </w:divsChild>
    </w:div>
    <w:div w:id="612789855">
      <w:bodyDiv w:val="1"/>
      <w:marLeft w:val="0"/>
      <w:marRight w:val="0"/>
      <w:marTop w:val="0"/>
      <w:marBottom w:val="0"/>
      <w:divBdr>
        <w:top w:val="none" w:sz="0" w:space="0" w:color="auto"/>
        <w:left w:val="none" w:sz="0" w:space="0" w:color="auto"/>
        <w:bottom w:val="none" w:sz="0" w:space="0" w:color="auto"/>
        <w:right w:val="none" w:sz="0" w:space="0" w:color="auto"/>
      </w:divBdr>
    </w:div>
    <w:div w:id="637078148">
      <w:bodyDiv w:val="1"/>
      <w:marLeft w:val="0"/>
      <w:marRight w:val="0"/>
      <w:marTop w:val="0"/>
      <w:marBottom w:val="0"/>
      <w:divBdr>
        <w:top w:val="none" w:sz="0" w:space="0" w:color="auto"/>
        <w:left w:val="none" w:sz="0" w:space="0" w:color="auto"/>
        <w:bottom w:val="none" w:sz="0" w:space="0" w:color="auto"/>
        <w:right w:val="none" w:sz="0" w:space="0" w:color="auto"/>
      </w:divBdr>
    </w:div>
    <w:div w:id="644163050">
      <w:bodyDiv w:val="1"/>
      <w:marLeft w:val="0"/>
      <w:marRight w:val="0"/>
      <w:marTop w:val="0"/>
      <w:marBottom w:val="0"/>
      <w:divBdr>
        <w:top w:val="none" w:sz="0" w:space="0" w:color="auto"/>
        <w:left w:val="none" w:sz="0" w:space="0" w:color="auto"/>
        <w:bottom w:val="none" w:sz="0" w:space="0" w:color="auto"/>
        <w:right w:val="none" w:sz="0" w:space="0" w:color="auto"/>
      </w:divBdr>
      <w:divsChild>
        <w:div w:id="705830084">
          <w:marLeft w:val="547"/>
          <w:marRight w:val="0"/>
          <w:marTop w:val="115"/>
          <w:marBottom w:val="0"/>
          <w:divBdr>
            <w:top w:val="none" w:sz="0" w:space="0" w:color="auto"/>
            <w:left w:val="none" w:sz="0" w:space="0" w:color="auto"/>
            <w:bottom w:val="none" w:sz="0" w:space="0" w:color="auto"/>
            <w:right w:val="none" w:sz="0" w:space="0" w:color="auto"/>
          </w:divBdr>
        </w:div>
        <w:div w:id="356539882">
          <w:marLeft w:val="547"/>
          <w:marRight w:val="0"/>
          <w:marTop w:val="115"/>
          <w:marBottom w:val="0"/>
          <w:divBdr>
            <w:top w:val="none" w:sz="0" w:space="0" w:color="auto"/>
            <w:left w:val="none" w:sz="0" w:space="0" w:color="auto"/>
            <w:bottom w:val="none" w:sz="0" w:space="0" w:color="auto"/>
            <w:right w:val="none" w:sz="0" w:space="0" w:color="auto"/>
          </w:divBdr>
        </w:div>
        <w:div w:id="1124543371">
          <w:marLeft w:val="547"/>
          <w:marRight w:val="0"/>
          <w:marTop w:val="115"/>
          <w:marBottom w:val="0"/>
          <w:divBdr>
            <w:top w:val="none" w:sz="0" w:space="0" w:color="auto"/>
            <w:left w:val="none" w:sz="0" w:space="0" w:color="auto"/>
            <w:bottom w:val="none" w:sz="0" w:space="0" w:color="auto"/>
            <w:right w:val="none" w:sz="0" w:space="0" w:color="auto"/>
          </w:divBdr>
        </w:div>
        <w:div w:id="1541094229">
          <w:marLeft w:val="547"/>
          <w:marRight w:val="0"/>
          <w:marTop w:val="115"/>
          <w:marBottom w:val="0"/>
          <w:divBdr>
            <w:top w:val="none" w:sz="0" w:space="0" w:color="auto"/>
            <w:left w:val="none" w:sz="0" w:space="0" w:color="auto"/>
            <w:bottom w:val="none" w:sz="0" w:space="0" w:color="auto"/>
            <w:right w:val="none" w:sz="0" w:space="0" w:color="auto"/>
          </w:divBdr>
        </w:div>
        <w:div w:id="1344744252">
          <w:marLeft w:val="547"/>
          <w:marRight w:val="0"/>
          <w:marTop w:val="115"/>
          <w:marBottom w:val="0"/>
          <w:divBdr>
            <w:top w:val="none" w:sz="0" w:space="0" w:color="auto"/>
            <w:left w:val="none" w:sz="0" w:space="0" w:color="auto"/>
            <w:bottom w:val="none" w:sz="0" w:space="0" w:color="auto"/>
            <w:right w:val="none" w:sz="0" w:space="0" w:color="auto"/>
          </w:divBdr>
        </w:div>
        <w:div w:id="388462000">
          <w:marLeft w:val="547"/>
          <w:marRight w:val="0"/>
          <w:marTop w:val="115"/>
          <w:marBottom w:val="0"/>
          <w:divBdr>
            <w:top w:val="none" w:sz="0" w:space="0" w:color="auto"/>
            <w:left w:val="none" w:sz="0" w:space="0" w:color="auto"/>
            <w:bottom w:val="none" w:sz="0" w:space="0" w:color="auto"/>
            <w:right w:val="none" w:sz="0" w:space="0" w:color="auto"/>
          </w:divBdr>
        </w:div>
        <w:div w:id="1693190563">
          <w:marLeft w:val="547"/>
          <w:marRight w:val="0"/>
          <w:marTop w:val="115"/>
          <w:marBottom w:val="0"/>
          <w:divBdr>
            <w:top w:val="none" w:sz="0" w:space="0" w:color="auto"/>
            <w:left w:val="none" w:sz="0" w:space="0" w:color="auto"/>
            <w:bottom w:val="none" w:sz="0" w:space="0" w:color="auto"/>
            <w:right w:val="none" w:sz="0" w:space="0" w:color="auto"/>
          </w:divBdr>
        </w:div>
        <w:div w:id="1054543400">
          <w:marLeft w:val="547"/>
          <w:marRight w:val="0"/>
          <w:marTop w:val="115"/>
          <w:marBottom w:val="0"/>
          <w:divBdr>
            <w:top w:val="none" w:sz="0" w:space="0" w:color="auto"/>
            <w:left w:val="none" w:sz="0" w:space="0" w:color="auto"/>
            <w:bottom w:val="none" w:sz="0" w:space="0" w:color="auto"/>
            <w:right w:val="none" w:sz="0" w:space="0" w:color="auto"/>
          </w:divBdr>
        </w:div>
      </w:divsChild>
    </w:div>
    <w:div w:id="658001066">
      <w:bodyDiv w:val="1"/>
      <w:marLeft w:val="0"/>
      <w:marRight w:val="0"/>
      <w:marTop w:val="0"/>
      <w:marBottom w:val="0"/>
      <w:divBdr>
        <w:top w:val="none" w:sz="0" w:space="0" w:color="auto"/>
        <w:left w:val="none" w:sz="0" w:space="0" w:color="auto"/>
        <w:bottom w:val="none" w:sz="0" w:space="0" w:color="auto"/>
        <w:right w:val="none" w:sz="0" w:space="0" w:color="auto"/>
      </w:divBdr>
    </w:div>
    <w:div w:id="724838300">
      <w:bodyDiv w:val="1"/>
      <w:marLeft w:val="0"/>
      <w:marRight w:val="0"/>
      <w:marTop w:val="0"/>
      <w:marBottom w:val="0"/>
      <w:divBdr>
        <w:top w:val="none" w:sz="0" w:space="0" w:color="auto"/>
        <w:left w:val="none" w:sz="0" w:space="0" w:color="auto"/>
        <w:bottom w:val="none" w:sz="0" w:space="0" w:color="auto"/>
        <w:right w:val="none" w:sz="0" w:space="0" w:color="auto"/>
      </w:divBdr>
      <w:divsChild>
        <w:div w:id="1083450011">
          <w:marLeft w:val="547"/>
          <w:marRight w:val="0"/>
          <w:marTop w:val="86"/>
          <w:marBottom w:val="0"/>
          <w:divBdr>
            <w:top w:val="none" w:sz="0" w:space="0" w:color="auto"/>
            <w:left w:val="none" w:sz="0" w:space="0" w:color="auto"/>
            <w:bottom w:val="none" w:sz="0" w:space="0" w:color="auto"/>
            <w:right w:val="none" w:sz="0" w:space="0" w:color="auto"/>
          </w:divBdr>
        </w:div>
      </w:divsChild>
    </w:div>
    <w:div w:id="787702811">
      <w:bodyDiv w:val="1"/>
      <w:marLeft w:val="0"/>
      <w:marRight w:val="0"/>
      <w:marTop w:val="0"/>
      <w:marBottom w:val="0"/>
      <w:divBdr>
        <w:top w:val="none" w:sz="0" w:space="0" w:color="auto"/>
        <w:left w:val="none" w:sz="0" w:space="0" w:color="auto"/>
        <w:bottom w:val="none" w:sz="0" w:space="0" w:color="auto"/>
        <w:right w:val="none" w:sz="0" w:space="0" w:color="auto"/>
      </w:divBdr>
    </w:div>
    <w:div w:id="792136764">
      <w:bodyDiv w:val="1"/>
      <w:marLeft w:val="0"/>
      <w:marRight w:val="0"/>
      <w:marTop w:val="0"/>
      <w:marBottom w:val="0"/>
      <w:divBdr>
        <w:top w:val="none" w:sz="0" w:space="0" w:color="auto"/>
        <w:left w:val="none" w:sz="0" w:space="0" w:color="auto"/>
        <w:bottom w:val="none" w:sz="0" w:space="0" w:color="auto"/>
        <w:right w:val="none" w:sz="0" w:space="0" w:color="auto"/>
      </w:divBdr>
    </w:div>
    <w:div w:id="866530016">
      <w:bodyDiv w:val="1"/>
      <w:marLeft w:val="0"/>
      <w:marRight w:val="0"/>
      <w:marTop w:val="0"/>
      <w:marBottom w:val="0"/>
      <w:divBdr>
        <w:top w:val="none" w:sz="0" w:space="0" w:color="auto"/>
        <w:left w:val="none" w:sz="0" w:space="0" w:color="auto"/>
        <w:bottom w:val="none" w:sz="0" w:space="0" w:color="auto"/>
        <w:right w:val="none" w:sz="0" w:space="0" w:color="auto"/>
      </w:divBdr>
    </w:div>
    <w:div w:id="880508461">
      <w:bodyDiv w:val="1"/>
      <w:marLeft w:val="0"/>
      <w:marRight w:val="0"/>
      <w:marTop w:val="0"/>
      <w:marBottom w:val="0"/>
      <w:divBdr>
        <w:top w:val="none" w:sz="0" w:space="0" w:color="auto"/>
        <w:left w:val="none" w:sz="0" w:space="0" w:color="auto"/>
        <w:bottom w:val="none" w:sz="0" w:space="0" w:color="auto"/>
        <w:right w:val="none" w:sz="0" w:space="0" w:color="auto"/>
      </w:divBdr>
    </w:div>
    <w:div w:id="898856741">
      <w:bodyDiv w:val="1"/>
      <w:marLeft w:val="0"/>
      <w:marRight w:val="0"/>
      <w:marTop w:val="0"/>
      <w:marBottom w:val="0"/>
      <w:divBdr>
        <w:top w:val="none" w:sz="0" w:space="0" w:color="auto"/>
        <w:left w:val="none" w:sz="0" w:space="0" w:color="auto"/>
        <w:bottom w:val="none" w:sz="0" w:space="0" w:color="auto"/>
        <w:right w:val="none" w:sz="0" w:space="0" w:color="auto"/>
      </w:divBdr>
    </w:div>
    <w:div w:id="927150930">
      <w:bodyDiv w:val="1"/>
      <w:marLeft w:val="0"/>
      <w:marRight w:val="0"/>
      <w:marTop w:val="0"/>
      <w:marBottom w:val="0"/>
      <w:divBdr>
        <w:top w:val="none" w:sz="0" w:space="0" w:color="auto"/>
        <w:left w:val="none" w:sz="0" w:space="0" w:color="auto"/>
        <w:bottom w:val="none" w:sz="0" w:space="0" w:color="auto"/>
        <w:right w:val="none" w:sz="0" w:space="0" w:color="auto"/>
      </w:divBdr>
      <w:divsChild>
        <w:div w:id="177157839">
          <w:marLeft w:val="1267"/>
          <w:marRight w:val="0"/>
          <w:marTop w:val="86"/>
          <w:marBottom w:val="86"/>
          <w:divBdr>
            <w:top w:val="none" w:sz="0" w:space="0" w:color="auto"/>
            <w:left w:val="none" w:sz="0" w:space="0" w:color="auto"/>
            <w:bottom w:val="none" w:sz="0" w:space="0" w:color="auto"/>
            <w:right w:val="none" w:sz="0" w:space="0" w:color="auto"/>
          </w:divBdr>
        </w:div>
      </w:divsChild>
    </w:div>
    <w:div w:id="930355873">
      <w:bodyDiv w:val="1"/>
      <w:marLeft w:val="0"/>
      <w:marRight w:val="0"/>
      <w:marTop w:val="0"/>
      <w:marBottom w:val="0"/>
      <w:divBdr>
        <w:top w:val="none" w:sz="0" w:space="0" w:color="auto"/>
        <w:left w:val="none" w:sz="0" w:space="0" w:color="auto"/>
        <w:bottom w:val="none" w:sz="0" w:space="0" w:color="auto"/>
        <w:right w:val="none" w:sz="0" w:space="0" w:color="auto"/>
      </w:divBdr>
    </w:div>
    <w:div w:id="952245033">
      <w:bodyDiv w:val="1"/>
      <w:marLeft w:val="0"/>
      <w:marRight w:val="0"/>
      <w:marTop w:val="0"/>
      <w:marBottom w:val="0"/>
      <w:divBdr>
        <w:top w:val="none" w:sz="0" w:space="0" w:color="auto"/>
        <w:left w:val="none" w:sz="0" w:space="0" w:color="auto"/>
        <w:bottom w:val="none" w:sz="0" w:space="0" w:color="auto"/>
        <w:right w:val="none" w:sz="0" w:space="0" w:color="auto"/>
      </w:divBdr>
    </w:div>
    <w:div w:id="961573671">
      <w:bodyDiv w:val="1"/>
      <w:marLeft w:val="0"/>
      <w:marRight w:val="0"/>
      <w:marTop w:val="0"/>
      <w:marBottom w:val="0"/>
      <w:divBdr>
        <w:top w:val="none" w:sz="0" w:space="0" w:color="auto"/>
        <w:left w:val="none" w:sz="0" w:space="0" w:color="auto"/>
        <w:bottom w:val="none" w:sz="0" w:space="0" w:color="auto"/>
        <w:right w:val="none" w:sz="0" w:space="0" w:color="auto"/>
      </w:divBdr>
    </w:div>
    <w:div w:id="984623789">
      <w:bodyDiv w:val="1"/>
      <w:marLeft w:val="0"/>
      <w:marRight w:val="0"/>
      <w:marTop w:val="0"/>
      <w:marBottom w:val="0"/>
      <w:divBdr>
        <w:top w:val="none" w:sz="0" w:space="0" w:color="auto"/>
        <w:left w:val="none" w:sz="0" w:space="0" w:color="auto"/>
        <w:bottom w:val="none" w:sz="0" w:space="0" w:color="auto"/>
        <w:right w:val="none" w:sz="0" w:space="0" w:color="auto"/>
      </w:divBdr>
    </w:div>
    <w:div w:id="1013997166">
      <w:bodyDiv w:val="1"/>
      <w:marLeft w:val="0"/>
      <w:marRight w:val="0"/>
      <w:marTop w:val="0"/>
      <w:marBottom w:val="0"/>
      <w:divBdr>
        <w:top w:val="none" w:sz="0" w:space="0" w:color="auto"/>
        <w:left w:val="none" w:sz="0" w:space="0" w:color="auto"/>
        <w:bottom w:val="none" w:sz="0" w:space="0" w:color="auto"/>
        <w:right w:val="none" w:sz="0" w:space="0" w:color="auto"/>
      </w:divBdr>
    </w:div>
    <w:div w:id="1081098478">
      <w:bodyDiv w:val="1"/>
      <w:marLeft w:val="0"/>
      <w:marRight w:val="0"/>
      <w:marTop w:val="0"/>
      <w:marBottom w:val="0"/>
      <w:divBdr>
        <w:top w:val="none" w:sz="0" w:space="0" w:color="auto"/>
        <w:left w:val="none" w:sz="0" w:space="0" w:color="auto"/>
        <w:bottom w:val="none" w:sz="0" w:space="0" w:color="auto"/>
        <w:right w:val="none" w:sz="0" w:space="0" w:color="auto"/>
      </w:divBdr>
    </w:div>
    <w:div w:id="1126393964">
      <w:bodyDiv w:val="1"/>
      <w:marLeft w:val="0"/>
      <w:marRight w:val="0"/>
      <w:marTop w:val="0"/>
      <w:marBottom w:val="0"/>
      <w:divBdr>
        <w:top w:val="none" w:sz="0" w:space="0" w:color="auto"/>
        <w:left w:val="none" w:sz="0" w:space="0" w:color="auto"/>
        <w:bottom w:val="none" w:sz="0" w:space="0" w:color="auto"/>
        <w:right w:val="none" w:sz="0" w:space="0" w:color="auto"/>
      </w:divBdr>
    </w:div>
    <w:div w:id="1169950026">
      <w:bodyDiv w:val="1"/>
      <w:marLeft w:val="0"/>
      <w:marRight w:val="0"/>
      <w:marTop w:val="0"/>
      <w:marBottom w:val="0"/>
      <w:divBdr>
        <w:top w:val="none" w:sz="0" w:space="0" w:color="auto"/>
        <w:left w:val="none" w:sz="0" w:space="0" w:color="auto"/>
        <w:bottom w:val="none" w:sz="0" w:space="0" w:color="auto"/>
        <w:right w:val="none" w:sz="0" w:space="0" w:color="auto"/>
      </w:divBdr>
      <w:divsChild>
        <w:div w:id="1356928280">
          <w:marLeft w:val="1267"/>
          <w:marRight w:val="0"/>
          <w:marTop w:val="86"/>
          <w:marBottom w:val="86"/>
          <w:divBdr>
            <w:top w:val="none" w:sz="0" w:space="0" w:color="auto"/>
            <w:left w:val="none" w:sz="0" w:space="0" w:color="auto"/>
            <w:bottom w:val="none" w:sz="0" w:space="0" w:color="auto"/>
            <w:right w:val="none" w:sz="0" w:space="0" w:color="auto"/>
          </w:divBdr>
        </w:div>
      </w:divsChild>
    </w:div>
    <w:div w:id="1172601815">
      <w:bodyDiv w:val="1"/>
      <w:marLeft w:val="0"/>
      <w:marRight w:val="0"/>
      <w:marTop w:val="0"/>
      <w:marBottom w:val="0"/>
      <w:divBdr>
        <w:top w:val="none" w:sz="0" w:space="0" w:color="auto"/>
        <w:left w:val="none" w:sz="0" w:space="0" w:color="auto"/>
        <w:bottom w:val="none" w:sz="0" w:space="0" w:color="auto"/>
        <w:right w:val="none" w:sz="0" w:space="0" w:color="auto"/>
      </w:divBdr>
    </w:div>
    <w:div w:id="1213078411">
      <w:bodyDiv w:val="1"/>
      <w:marLeft w:val="0"/>
      <w:marRight w:val="0"/>
      <w:marTop w:val="0"/>
      <w:marBottom w:val="0"/>
      <w:divBdr>
        <w:top w:val="none" w:sz="0" w:space="0" w:color="auto"/>
        <w:left w:val="none" w:sz="0" w:space="0" w:color="auto"/>
        <w:bottom w:val="none" w:sz="0" w:space="0" w:color="auto"/>
        <w:right w:val="none" w:sz="0" w:space="0" w:color="auto"/>
      </w:divBdr>
      <w:divsChild>
        <w:div w:id="1985308184">
          <w:marLeft w:val="547"/>
          <w:marRight w:val="0"/>
          <w:marTop w:val="86"/>
          <w:marBottom w:val="0"/>
          <w:divBdr>
            <w:top w:val="none" w:sz="0" w:space="0" w:color="auto"/>
            <w:left w:val="none" w:sz="0" w:space="0" w:color="auto"/>
            <w:bottom w:val="none" w:sz="0" w:space="0" w:color="auto"/>
            <w:right w:val="none" w:sz="0" w:space="0" w:color="auto"/>
          </w:divBdr>
        </w:div>
      </w:divsChild>
    </w:div>
    <w:div w:id="1237590153">
      <w:bodyDiv w:val="1"/>
      <w:marLeft w:val="0"/>
      <w:marRight w:val="0"/>
      <w:marTop w:val="0"/>
      <w:marBottom w:val="0"/>
      <w:divBdr>
        <w:top w:val="none" w:sz="0" w:space="0" w:color="auto"/>
        <w:left w:val="none" w:sz="0" w:space="0" w:color="auto"/>
        <w:bottom w:val="none" w:sz="0" w:space="0" w:color="auto"/>
        <w:right w:val="none" w:sz="0" w:space="0" w:color="auto"/>
      </w:divBdr>
    </w:div>
    <w:div w:id="1257178964">
      <w:bodyDiv w:val="1"/>
      <w:marLeft w:val="0"/>
      <w:marRight w:val="0"/>
      <w:marTop w:val="0"/>
      <w:marBottom w:val="0"/>
      <w:divBdr>
        <w:top w:val="none" w:sz="0" w:space="0" w:color="auto"/>
        <w:left w:val="none" w:sz="0" w:space="0" w:color="auto"/>
        <w:bottom w:val="none" w:sz="0" w:space="0" w:color="auto"/>
        <w:right w:val="none" w:sz="0" w:space="0" w:color="auto"/>
      </w:divBdr>
      <w:divsChild>
        <w:div w:id="1425346189">
          <w:marLeft w:val="547"/>
          <w:marRight w:val="0"/>
          <w:marTop w:val="0"/>
          <w:marBottom w:val="0"/>
          <w:divBdr>
            <w:top w:val="none" w:sz="0" w:space="0" w:color="auto"/>
            <w:left w:val="none" w:sz="0" w:space="0" w:color="auto"/>
            <w:bottom w:val="none" w:sz="0" w:space="0" w:color="auto"/>
            <w:right w:val="none" w:sz="0" w:space="0" w:color="auto"/>
          </w:divBdr>
        </w:div>
      </w:divsChild>
    </w:div>
    <w:div w:id="1333021060">
      <w:bodyDiv w:val="1"/>
      <w:marLeft w:val="0"/>
      <w:marRight w:val="0"/>
      <w:marTop w:val="0"/>
      <w:marBottom w:val="0"/>
      <w:divBdr>
        <w:top w:val="none" w:sz="0" w:space="0" w:color="auto"/>
        <w:left w:val="none" w:sz="0" w:space="0" w:color="auto"/>
        <w:bottom w:val="none" w:sz="0" w:space="0" w:color="auto"/>
        <w:right w:val="none" w:sz="0" w:space="0" w:color="auto"/>
      </w:divBdr>
    </w:div>
    <w:div w:id="1344625147">
      <w:bodyDiv w:val="1"/>
      <w:marLeft w:val="0"/>
      <w:marRight w:val="0"/>
      <w:marTop w:val="0"/>
      <w:marBottom w:val="0"/>
      <w:divBdr>
        <w:top w:val="none" w:sz="0" w:space="0" w:color="auto"/>
        <w:left w:val="none" w:sz="0" w:space="0" w:color="auto"/>
        <w:bottom w:val="none" w:sz="0" w:space="0" w:color="auto"/>
        <w:right w:val="none" w:sz="0" w:space="0" w:color="auto"/>
      </w:divBdr>
      <w:divsChild>
        <w:div w:id="1569340959">
          <w:marLeft w:val="547"/>
          <w:marRight w:val="0"/>
          <w:marTop w:val="0"/>
          <w:marBottom w:val="0"/>
          <w:divBdr>
            <w:top w:val="none" w:sz="0" w:space="0" w:color="auto"/>
            <w:left w:val="none" w:sz="0" w:space="0" w:color="auto"/>
            <w:bottom w:val="none" w:sz="0" w:space="0" w:color="auto"/>
            <w:right w:val="none" w:sz="0" w:space="0" w:color="auto"/>
          </w:divBdr>
        </w:div>
      </w:divsChild>
    </w:div>
    <w:div w:id="1357081512">
      <w:bodyDiv w:val="1"/>
      <w:marLeft w:val="0"/>
      <w:marRight w:val="0"/>
      <w:marTop w:val="0"/>
      <w:marBottom w:val="0"/>
      <w:divBdr>
        <w:top w:val="none" w:sz="0" w:space="0" w:color="auto"/>
        <w:left w:val="none" w:sz="0" w:space="0" w:color="auto"/>
        <w:bottom w:val="none" w:sz="0" w:space="0" w:color="auto"/>
        <w:right w:val="none" w:sz="0" w:space="0" w:color="auto"/>
      </w:divBdr>
    </w:div>
    <w:div w:id="1369062880">
      <w:bodyDiv w:val="1"/>
      <w:marLeft w:val="0"/>
      <w:marRight w:val="0"/>
      <w:marTop w:val="0"/>
      <w:marBottom w:val="0"/>
      <w:divBdr>
        <w:top w:val="none" w:sz="0" w:space="0" w:color="auto"/>
        <w:left w:val="none" w:sz="0" w:space="0" w:color="auto"/>
        <w:bottom w:val="none" w:sz="0" w:space="0" w:color="auto"/>
        <w:right w:val="none" w:sz="0" w:space="0" w:color="auto"/>
      </w:divBdr>
    </w:div>
    <w:div w:id="1377390689">
      <w:bodyDiv w:val="1"/>
      <w:marLeft w:val="0"/>
      <w:marRight w:val="0"/>
      <w:marTop w:val="0"/>
      <w:marBottom w:val="0"/>
      <w:divBdr>
        <w:top w:val="none" w:sz="0" w:space="0" w:color="auto"/>
        <w:left w:val="none" w:sz="0" w:space="0" w:color="auto"/>
        <w:bottom w:val="none" w:sz="0" w:space="0" w:color="auto"/>
        <w:right w:val="none" w:sz="0" w:space="0" w:color="auto"/>
      </w:divBdr>
    </w:div>
    <w:div w:id="1377699086">
      <w:bodyDiv w:val="1"/>
      <w:marLeft w:val="0"/>
      <w:marRight w:val="0"/>
      <w:marTop w:val="0"/>
      <w:marBottom w:val="0"/>
      <w:divBdr>
        <w:top w:val="none" w:sz="0" w:space="0" w:color="auto"/>
        <w:left w:val="none" w:sz="0" w:space="0" w:color="auto"/>
        <w:bottom w:val="none" w:sz="0" w:space="0" w:color="auto"/>
        <w:right w:val="none" w:sz="0" w:space="0" w:color="auto"/>
      </w:divBdr>
    </w:div>
    <w:div w:id="1432818304">
      <w:bodyDiv w:val="1"/>
      <w:marLeft w:val="0"/>
      <w:marRight w:val="0"/>
      <w:marTop w:val="0"/>
      <w:marBottom w:val="0"/>
      <w:divBdr>
        <w:top w:val="none" w:sz="0" w:space="0" w:color="auto"/>
        <w:left w:val="none" w:sz="0" w:space="0" w:color="auto"/>
        <w:bottom w:val="none" w:sz="0" w:space="0" w:color="auto"/>
        <w:right w:val="none" w:sz="0" w:space="0" w:color="auto"/>
      </w:divBdr>
    </w:div>
    <w:div w:id="1453398392">
      <w:bodyDiv w:val="1"/>
      <w:marLeft w:val="0"/>
      <w:marRight w:val="0"/>
      <w:marTop w:val="0"/>
      <w:marBottom w:val="0"/>
      <w:divBdr>
        <w:top w:val="none" w:sz="0" w:space="0" w:color="auto"/>
        <w:left w:val="none" w:sz="0" w:space="0" w:color="auto"/>
        <w:bottom w:val="none" w:sz="0" w:space="0" w:color="auto"/>
        <w:right w:val="none" w:sz="0" w:space="0" w:color="auto"/>
      </w:divBdr>
    </w:div>
    <w:div w:id="1600481085">
      <w:bodyDiv w:val="1"/>
      <w:marLeft w:val="0"/>
      <w:marRight w:val="0"/>
      <w:marTop w:val="0"/>
      <w:marBottom w:val="0"/>
      <w:divBdr>
        <w:top w:val="none" w:sz="0" w:space="0" w:color="auto"/>
        <w:left w:val="none" w:sz="0" w:space="0" w:color="auto"/>
        <w:bottom w:val="none" w:sz="0" w:space="0" w:color="auto"/>
        <w:right w:val="none" w:sz="0" w:space="0" w:color="auto"/>
      </w:divBdr>
    </w:div>
    <w:div w:id="1688822154">
      <w:bodyDiv w:val="1"/>
      <w:marLeft w:val="0"/>
      <w:marRight w:val="0"/>
      <w:marTop w:val="0"/>
      <w:marBottom w:val="0"/>
      <w:divBdr>
        <w:top w:val="none" w:sz="0" w:space="0" w:color="auto"/>
        <w:left w:val="none" w:sz="0" w:space="0" w:color="auto"/>
        <w:bottom w:val="none" w:sz="0" w:space="0" w:color="auto"/>
        <w:right w:val="none" w:sz="0" w:space="0" w:color="auto"/>
      </w:divBdr>
      <w:divsChild>
        <w:div w:id="1389763345">
          <w:marLeft w:val="1267"/>
          <w:marRight w:val="0"/>
          <w:marTop w:val="86"/>
          <w:marBottom w:val="86"/>
          <w:divBdr>
            <w:top w:val="none" w:sz="0" w:space="0" w:color="auto"/>
            <w:left w:val="none" w:sz="0" w:space="0" w:color="auto"/>
            <w:bottom w:val="none" w:sz="0" w:space="0" w:color="auto"/>
            <w:right w:val="none" w:sz="0" w:space="0" w:color="auto"/>
          </w:divBdr>
        </w:div>
      </w:divsChild>
    </w:div>
    <w:div w:id="1732927746">
      <w:bodyDiv w:val="1"/>
      <w:marLeft w:val="0"/>
      <w:marRight w:val="0"/>
      <w:marTop w:val="0"/>
      <w:marBottom w:val="0"/>
      <w:divBdr>
        <w:top w:val="none" w:sz="0" w:space="0" w:color="auto"/>
        <w:left w:val="none" w:sz="0" w:space="0" w:color="auto"/>
        <w:bottom w:val="none" w:sz="0" w:space="0" w:color="auto"/>
        <w:right w:val="none" w:sz="0" w:space="0" w:color="auto"/>
      </w:divBdr>
    </w:div>
    <w:div w:id="1760639199">
      <w:bodyDiv w:val="1"/>
      <w:marLeft w:val="0"/>
      <w:marRight w:val="0"/>
      <w:marTop w:val="0"/>
      <w:marBottom w:val="0"/>
      <w:divBdr>
        <w:top w:val="none" w:sz="0" w:space="0" w:color="auto"/>
        <w:left w:val="none" w:sz="0" w:space="0" w:color="auto"/>
        <w:bottom w:val="none" w:sz="0" w:space="0" w:color="auto"/>
        <w:right w:val="none" w:sz="0" w:space="0" w:color="auto"/>
      </w:divBdr>
    </w:div>
    <w:div w:id="1794129282">
      <w:bodyDiv w:val="1"/>
      <w:marLeft w:val="0"/>
      <w:marRight w:val="0"/>
      <w:marTop w:val="0"/>
      <w:marBottom w:val="0"/>
      <w:divBdr>
        <w:top w:val="none" w:sz="0" w:space="0" w:color="auto"/>
        <w:left w:val="none" w:sz="0" w:space="0" w:color="auto"/>
        <w:bottom w:val="none" w:sz="0" w:space="0" w:color="auto"/>
        <w:right w:val="none" w:sz="0" w:space="0" w:color="auto"/>
      </w:divBdr>
    </w:div>
    <w:div w:id="1819222022">
      <w:bodyDiv w:val="1"/>
      <w:marLeft w:val="0"/>
      <w:marRight w:val="0"/>
      <w:marTop w:val="0"/>
      <w:marBottom w:val="0"/>
      <w:divBdr>
        <w:top w:val="none" w:sz="0" w:space="0" w:color="auto"/>
        <w:left w:val="none" w:sz="0" w:space="0" w:color="auto"/>
        <w:bottom w:val="none" w:sz="0" w:space="0" w:color="auto"/>
        <w:right w:val="none" w:sz="0" w:space="0" w:color="auto"/>
      </w:divBdr>
    </w:div>
    <w:div w:id="1853059059">
      <w:bodyDiv w:val="1"/>
      <w:marLeft w:val="0"/>
      <w:marRight w:val="0"/>
      <w:marTop w:val="0"/>
      <w:marBottom w:val="0"/>
      <w:divBdr>
        <w:top w:val="none" w:sz="0" w:space="0" w:color="auto"/>
        <w:left w:val="none" w:sz="0" w:space="0" w:color="auto"/>
        <w:bottom w:val="none" w:sz="0" w:space="0" w:color="auto"/>
        <w:right w:val="none" w:sz="0" w:space="0" w:color="auto"/>
      </w:divBdr>
    </w:div>
    <w:div w:id="1873952184">
      <w:bodyDiv w:val="1"/>
      <w:marLeft w:val="0"/>
      <w:marRight w:val="0"/>
      <w:marTop w:val="0"/>
      <w:marBottom w:val="0"/>
      <w:divBdr>
        <w:top w:val="none" w:sz="0" w:space="0" w:color="auto"/>
        <w:left w:val="none" w:sz="0" w:space="0" w:color="auto"/>
        <w:bottom w:val="none" w:sz="0" w:space="0" w:color="auto"/>
        <w:right w:val="none" w:sz="0" w:space="0" w:color="auto"/>
      </w:divBdr>
    </w:div>
    <w:div w:id="1969582784">
      <w:bodyDiv w:val="1"/>
      <w:marLeft w:val="0"/>
      <w:marRight w:val="0"/>
      <w:marTop w:val="0"/>
      <w:marBottom w:val="0"/>
      <w:divBdr>
        <w:top w:val="none" w:sz="0" w:space="0" w:color="auto"/>
        <w:left w:val="none" w:sz="0" w:space="0" w:color="auto"/>
        <w:bottom w:val="none" w:sz="0" w:space="0" w:color="auto"/>
        <w:right w:val="none" w:sz="0" w:space="0" w:color="auto"/>
      </w:divBdr>
      <w:divsChild>
        <w:div w:id="1364985082">
          <w:marLeft w:val="1267"/>
          <w:marRight w:val="0"/>
          <w:marTop w:val="86"/>
          <w:marBottom w:val="86"/>
          <w:divBdr>
            <w:top w:val="none" w:sz="0" w:space="0" w:color="auto"/>
            <w:left w:val="none" w:sz="0" w:space="0" w:color="auto"/>
            <w:bottom w:val="none" w:sz="0" w:space="0" w:color="auto"/>
            <w:right w:val="none" w:sz="0" w:space="0" w:color="auto"/>
          </w:divBdr>
        </w:div>
      </w:divsChild>
    </w:div>
    <w:div w:id="1998530782">
      <w:bodyDiv w:val="1"/>
      <w:marLeft w:val="0"/>
      <w:marRight w:val="0"/>
      <w:marTop w:val="0"/>
      <w:marBottom w:val="0"/>
      <w:divBdr>
        <w:top w:val="none" w:sz="0" w:space="0" w:color="auto"/>
        <w:left w:val="none" w:sz="0" w:space="0" w:color="auto"/>
        <w:bottom w:val="none" w:sz="0" w:space="0" w:color="auto"/>
        <w:right w:val="none" w:sz="0" w:space="0" w:color="auto"/>
      </w:divBdr>
    </w:div>
    <w:div w:id="2012290360">
      <w:bodyDiv w:val="1"/>
      <w:marLeft w:val="0"/>
      <w:marRight w:val="0"/>
      <w:marTop w:val="0"/>
      <w:marBottom w:val="0"/>
      <w:divBdr>
        <w:top w:val="none" w:sz="0" w:space="0" w:color="auto"/>
        <w:left w:val="none" w:sz="0" w:space="0" w:color="auto"/>
        <w:bottom w:val="none" w:sz="0" w:space="0" w:color="auto"/>
        <w:right w:val="none" w:sz="0" w:space="0" w:color="auto"/>
      </w:divBdr>
    </w:div>
    <w:div w:id="213000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pamir.fo.dev.inetpsa.com/index.jsp" TargetMode="External"/><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image" Target="media/image27.emf"/><Relationship Id="rId47" Type="http://schemas.openxmlformats.org/officeDocument/2006/relationships/hyperlink" Target="https://pamir.mpsa.com" TargetMode="External"/><Relationship Id="rId50" Type="http://schemas.openxmlformats.org/officeDocument/2006/relationships/hyperlink" Target="https://pamir-preprod.mpsa.com" TargetMode="External"/><Relationship Id="rId55" Type="http://schemas.openxmlformats.org/officeDocument/2006/relationships/hyperlink" Target="https://pamir.mpsa.com" TargetMode="External"/><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yperlink" Target="http://svn.informatique.inetpsa.com/svn/sos00/Etudes/trunk" TargetMode="External"/><Relationship Id="rId37" Type="http://schemas.openxmlformats.org/officeDocument/2006/relationships/package" Target="embeddings/Microsoft_Office_Word_Document2.docx"/><Relationship Id="rId40" Type="http://schemas.openxmlformats.org/officeDocument/2006/relationships/image" Target="media/image26.emf"/><Relationship Id="rId45" Type="http://schemas.openxmlformats.org/officeDocument/2006/relationships/package" Target="embeddings/Microsoft_Office_Word_Document4.docx"/><Relationship Id="rId53" Type="http://schemas.openxmlformats.org/officeDocument/2006/relationships/hyperlink" Target="http://techfile.dev.inetpsa.com" TargetMode="External"/><Relationship Id="rId58" Type="http://schemas.openxmlformats.org/officeDocument/2006/relationships/hyperlink" Target="https://pamir-preprod.mpsa.com" TargetMode="Externa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hyperlink" Target="https://pamir-servicebox.peugeot.com" TargetMode="External"/><Relationship Id="rId57" Type="http://schemas.openxmlformats.org/officeDocument/2006/relationships/hyperlink" Target="https://pamir-servicebox.peugeot.com" TargetMode="External"/><Relationship Id="rId61" Type="http://schemas.openxmlformats.org/officeDocument/2006/relationships/hyperlink" Target="http://techfile.dev.inetpsa.com" TargetMode="Externa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8.emf"/><Relationship Id="rId52" Type="http://schemas.openxmlformats.org/officeDocument/2006/relationships/hyperlink" Target="https://pamir-serviceboxtest.peugeot.com" TargetMode="External"/><Relationship Id="rId60" Type="http://schemas.openxmlformats.org/officeDocument/2006/relationships/hyperlink" Target="https://pamir-serviceboxtest.peugeot.com"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package" Target="embeddings/Microsoft_Office_Word_Document1.docx"/><Relationship Id="rId43" Type="http://schemas.openxmlformats.org/officeDocument/2006/relationships/package" Target="embeddings/Microsoft_Office_Word_Document3.docx"/><Relationship Id="rId48" Type="http://schemas.openxmlformats.org/officeDocument/2006/relationships/hyperlink" Target="https://pamir-networkservice.citroen.com" TargetMode="External"/><Relationship Id="rId56" Type="http://schemas.openxmlformats.org/officeDocument/2006/relationships/hyperlink" Target="https://pamir-networkservice.citroen.com" TargetMode="External"/><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pamir-networkservicetest.citroen.com"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amir-serviceboxtest.peugeot.com" TargetMode="External"/><Relationship Id="rId38" Type="http://schemas.openxmlformats.org/officeDocument/2006/relationships/hyperlink" Target="https://pamir-serviceboxtest.peugeot.com" TargetMode="External"/><Relationship Id="rId46" Type="http://schemas.openxmlformats.org/officeDocument/2006/relationships/hyperlink" Target="http://svn.informatique.inetpsa.com/svn/sos00/Etudes/trunk" TargetMode="External"/><Relationship Id="rId59" Type="http://schemas.openxmlformats.org/officeDocument/2006/relationships/hyperlink" Target="https://pamir-networkservicetest.citroen.com" TargetMode="External"/><Relationship Id="rId67" Type="http://schemas.microsoft.com/office/2007/relationships/stylesWithEffects" Target="stylesWithEffects.xml"/><Relationship Id="rId20" Type="http://schemas.openxmlformats.org/officeDocument/2006/relationships/image" Target="media/image12.png"/><Relationship Id="rId41" Type="http://schemas.openxmlformats.org/officeDocument/2006/relationships/hyperlink" Target="http://svn.informatique.inetpsa.com/svn/sos00/Etudes/trunk" TargetMode="External"/><Relationship Id="rId54" Type="http://schemas.openxmlformats.org/officeDocument/2006/relationships/hyperlink" Target="http://pamir.fo.dev.inetpsa.com/index.jsp" TargetMode="External"/><Relationship Id="rId62" Type="http://schemas.openxmlformats.org/officeDocument/2006/relationships/hyperlink" Target="http://pamir.fo.dev.inetpsa.com/index.js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hsalpeka\Desktop\Harsh\GM-KT%20Documentation%20Approcah%20docs\Knowledge%20Transfer%20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5CE1DEF406254197D0681E0B693039" ma:contentTypeVersion="" ma:contentTypeDescription="Create a new document." ma:contentTypeScope="" ma:versionID="9b1375b9826e69a48567569d56fe3377">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02F8B-FC90-4CDC-AB78-07C8DE9BB8C0}">
  <ds:schemaRefs>
    <ds:schemaRef ds:uri="http://schemas.microsoft.com/sharepoint/v3/contenttype/forms"/>
  </ds:schemaRefs>
</ds:datastoreItem>
</file>

<file path=customXml/itemProps2.xml><?xml version="1.0" encoding="utf-8"?>
<ds:datastoreItem xmlns:ds="http://schemas.openxmlformats.org/officeDocument/2006/customXml" ds:itemID="{69930B27-A74C-4285-BAEE-9378642E3FA5}">
  <ds:schemaRefs>
    <ds:schemaRef ds:uri="http://schemas.microsoft.com/office/2006/metadata/properties"/>
  </ds:schemaRefs>
</ds:datastoreItem>
</file>

<file path=customXml/itemProps3.xml><?xml version="1.0" encoding="utf-8"?>
<ds:datastoreItem xmlns:ds="http://schemas.openxmlformats.org/officeDocument/2006/customXml" ds:itemID="{5A2824C7-40BA-4E9C-A5C8-A8D697C9A8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68653D1-5EBB-40A3-A4E8-DDB7229F2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Knowledge Transfer Document</Template>
  <TotalTime>446</TotalTime>
  <Pages>26</Pages>
  <Words>4390</Words>
  <Characters>25025</Characters>
  <Application>Microsoft Office Word</Application>
  <DocSecurity>0</DocSecurity>
  <Lines>208</Lines>
  <Paragraphs>58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PAMIR AOD</vt:lpstr>
      <vt:lpstr>SE GARY</vt:lpstr>
    </vt:vector>
  </TitlesOfParts>
  <Company>Capgemini India Private Limited</Company>
  <LinksUpToDate>false</LinksUpToDate>
  <CharactersWithSpaces>29357</CharactersWithSpaces>
  <SharedDoc>false</SharedDoc>
  <HLinks>
    <vt:vector size="474" baseType="variant">
      <vt:variant>
        <vt:i4>1507388</vt:i4>
      </vt:variant>
      <vt:variant>
        <vt:i4>470</vt:i4>
      </vt:variant>
      <vt:variant>
        <vt:i4>0</vt:i4>
      </vt:variant>
      <vt:variant>
        <vt:i4>5</vt:i4>
      </vt:variant>
      <vt:variant>
        <vt:lpwstr/>
      </vt:variant>
      <vt:variant>
        <vt:lpwstr>_Toc128213439</vt:lpwstr>
      </vt:variant>
      <vt:variant>
        <vt:i4>1507388</vt:i4>
      </vt:variant>
      <vt:variant>
        <vt:i4>464</vt:i4>
      </vt:variant>
      <vt:variant>
        <vt:i4>0</vt:i4>
      </vt:variant>
      <vt:variant>
        <vt:i4>5</vt:i4>
      </vt:variant>
      <vt:variant>
        <vt:lpwstr/>
      </vt:variant>
      <vt:variant>
        <vt:lpwstr>_Toc128213438</vt:lpwstr>
      </vt:variant>
      <vt:variant>
        <vt:i4>1507388</vt:i4>
      </vt:variant>
      <vt:variant>
        <vt:i4>458</vt:i4>
      </vt:variant>
      <vt:variant>
        <vt:i4>0</vt:i4>
      </vt:variant>
      <vt:variant>
        <vt:i4>5</vt:i4>
      </vt:variant>
      <vt:variant>
        <vt:lpwstr/>
      </vt:variant>
      <vt:variant>
        <vt:lpwstr>_Toc128213437</vt:lpwstr>
      </vt:variant>
      <vt:variant>
        <vt:i4>1507388</vt:i4>
      </vt:variant>
      <vt:variant>
        <vt:i4>452</vt:i4>
      </vt:variant>
      <vt:variant>
        <vt:i4>0</vt:i4>
      </vt:variant>
      <vt:variant>
        <vt:i4>5</vt:i4>
      </vt:variant>
      <vt:variant>
        <vt:lpwstr/>
      </vt:variant>
      <vt:variant>
        <vt:lpwstr>_Toc128213436</vt:lpwstr>
      </vt:variant>
      <vt:variant>
        <vt:i4>1507388</vt:i4>
      </vt:variant>
      <vt:variant>
        <vt:i4>446</vt:i4>
      </vt:variant>
      <vt:variant>
        <vt:i4>0</vt:i4>
      </vt:variant>
      <vt:variant>
        <vt:i4>5</vt:i4>
      </vt:variant>
      <vt:variant>
        <vt:lpwstr/>
      </vt:variant>
      <vt:variant>
        <vt:lpwstr>_Toc128213435</vt:lpwstr>
      </vt:variant>
      <vt:variant>
        <vt:i4>1507388</vt:i4>
      </vt:variant>
      <vt:variant>
        <vt:i4>440</vt:i4>
      </vt:variant>
      <vt:variant>
        <vt:i4>0</vt:i4>
      </vt:variant>
      <vt:variant>
        <vt:i4>5</vt:i4>
      </vt:variant>
      <vt:variant>
        <vt:lpwstr/>
      </vt:variant>
      <vt:variant>
        <vt:lpwstr>_Toc128213434</vt:lpwstr>
      </vt:variant>
      <vt:variant>
        <vt:i4>1507388</vt:i4>
      </vt:variant>
      <vt:variant>
        <vt:i4>434</vt:i4>
      </vt:variant>
      <vt:variant>
        <vt:i4>0</vt:i4>
      </vt:variant>
      <vt:variant>
        <vt:i4>5</vt:i4>
      </vt:variant>
      <vt:variant>
        <vt:lpwstr/>
      </vt:variant>
      <vt:variant>
        <vt:lpwstr>_Toc128213433</vt:lpwstr>
      </vt:variant>
      <vt:variant>
        <vt:i4>1507388</vt:i4>
      </vt:variant>
      <vt:variant>
        <vt:i4>428</vt:i4>
      </vt:variant>
      <vt:variant>
        <vt:i4>0</vt:i4>
      </vt:variant>
      <vt:variant>
        <vt:i4>5</vt:i4>
      </vt:variant>
      <vt:variant>
        <vt:lpwstr/>
      </vt:variant>
      <vt:variant>
        <vt:lpwstr>_Toc128213432</vt:lpwstr>
      </vt:variant>
      <vt:variant>
        <vt:i4>1507388</vt:i4>
      </vt:variant>
      <vt:variant>
        <vt:i4>422</vt:i4>
      </vt:variant>
      <vt:variant>
        <vt:i4>0</vt:i4>
      </vt:variant>
      <vt:variant>
        <vt:i4>5</vt:i4>
      </vt:variant>
      <vt:variant>
        <vt:lpwstr/>
      </vt:variant>
      <vt:variant>
        <vt:lpwstr>_Toc128213431</vt:lpwstr>
      </vt:variant>
      <vt:variant>
        <vt:i4>1507388</vt:i4>
      </vt:variant>
      <vt:variant>
        <vt:i4>416</vt:i4>
      </vt:variant>
      <vt:variant>
        <vt:i4>0</vt:i4>
      </vt:variant>
      <vt:variant>
        <vt:i4>5</vt:i4>
      </vt:variant>
      <vt:variant>
        <vt:lpwstr/>
      </vt:variant>
      <vt:variant>
        <vt:lpwstr>_Toc128213430</vt:lpwstr>
      </vt:variant>
      <vt:variant>
        <vt:i4>1441852</vt:i4>
      </vt:variant>
      <vt:variant>
        <vt:i4>410</vt:i4>
      </vt:variant>
      <vt:variant>
        <vt:i4>0</vt:i4>
      </vt:variant>
      <vt:variant>
        <vt:i4>5</vt:i4>
      </vt:variant>
      <vt:variant>
        <vt:lpwstr/>
      </vt:variant>
      <vt:variant>
        <vt:lpwstr>_Toc128213429</vt:lpwstr>
      </vt:variant>
      <vt:variant>
        <vt:i4>1441852</vt:i4>
      </vt:variant>
      <vt:variant>
        <vt:i4>404</vt:i4>
      </vt:variant>
      <vt:variant>
        <vt:i4>0</vt:i4>
      </vt:variant>
      <vt:variant>
        <vt:i4>5</vt:i4>
      </vt:variant>
      <vt:variant>
        <vt:lpwstr/>
      </vt:variant>
      <vt:variant>
        <vt:lpwstr>_Toc128213428</vt:lpwstr>
      </vt:variant>
      <vt:variant>
        <vt:i4>1441852</vt:i4>
      </vt:variant>
      <vt:variant>
        <vt:i4>398</vt:i4>
      </vt:variant>
      <vt:variant>
        <vt:i4>0</vt:i4>
      </vt:variant>
      <vt:variant>
        <vt:i4>5</vt:i4>
      </vt:variant>
      <vt:variant>
        <vt:lpwstr/>
      </vt:variant>
      <vt:variant>
        <vt:lpwstr>_Toc128213427</vt:lpwstr>
      </vt:variant>
      <vt:variant>
        <vt:i4>1441852</vt:i4>
      </vt:variant>
      <vt:variant>
        <vt:i4>392</vt:i4>
      </vt:variant>
      <vt:variant>
        <vt:i4>0</vt:i4>
      </vt:variant>
      <vt:variant>
        <vt:i4>5</vt:i4>
      </vt:variant>
      <vt:variant>
        <vt:lpwstr/>
      </vt:variant>
      <vt:variant>
        <vt:lpwstr>_Toc128213426</vt:lpwstr>
      </vt:variant>
      <vt:variant>
        <vt:i4>1441852</vt:i4>
      </vt:variant>
      <vt:variant>
        <vt:i4>386</vt:i4>
      </vt:variant>
      <vt:variant>
        <vt:i4>0</vt:i4>
      </vt:variant>
      <vt:variant>
        <vt:i4>5</vt:i4>
      </vt:variant>
      <vt:variant>
        <vt:lpwstr/>
      </vt:variant>
      <vt:variant>
        <vt:lpwstr>_Toc128213425</vt:lpwstr>
      </vt:variant>
      <vt:variant>
        <vt:i4>1441852</vt:i4>
      </vt:variant>
      <vt:variant>
        <vt:i4>380</vt:i4>
      </vt:variant>
      <vt:variant>
        <vt:i4>0</vt:i4>
      </vt:variant>
      <vt:variant>
        <vt:i4>5</vt:i4>
      </vt:variant>
      <vt:variant>
        <vt:lpwstr/>
      </vt:variant>
      <vt:variant>
        <vt:lpwstr>_Toc128213424</vt:lpwstr>
      </vt:variant>
      <vt:variant>
        <vt:i4>1441852</vt:i4>
      </vt:variant>
      <vt:variant>
        <vt:i4>374</vt:i4>
      </vt:variant>
      <vt:variant>
        <vt:i4>0</vt:i4>
      </vt:variant>
      <vt:variant>
        <vt:i4>5</vt:i4>
      </vt:variant>
      <vt:variant>
        <vt:lpwstr/>
      </vt:variant>
      <vt:variant>
        <vt:lpwstr>_Toc128213423</vt:lpwstr>
      </vt:variant>
      <vt:variant>
        <vt:i4>1441852</vt:i4>
      </vt:variant>
      <vt:variant>
        <vt:i4>368</vt:i4>
      </vt:variant>
      <vt:variant>
        <vt:i4>0</vt:i4>
      </vt:variant>
      <vt:variant>
        <vt:i4>5</vt:i4>
      </vt:variant>
      <vt:variant>
        <vt:lpwstr/>
      </vt:variant>
      <vt:variant>
        <vt:lpwstr>_Toc128213422</vt:lpwstr>
      </vt:variant>
      <vt:variant>
        <vt:i4>1441852</vt:i4>
      </vt:variant>
      <vt:variant>
        <vt:i4>362</vt:i4>
      </vt:variant>
      <vt:variant>
        <vt:i4>0</vt:i4>
      </vt:variant>
      <vt:variant>
        <vt:i4>5</vt:i4>
      </vt:variant>
      <vt:variant>
        <vt:lpwstr/>
      </vt:variant>
      <vt:variant>
        <vt:lpwstr>_Toc128213421</vt:lpwstr>
      </vt:variant>
      <vt:variant>
        <vt:i4>1441852</vt:i4>
      </vt:variant>
      <vt:variant>
        <vt:i4>356</vt:i4>
      </vt:variant>
      <vt:variant>
        <vt:i4>0</vt:i4>
      </vt:variant>
      <vt:variant>
        <vt:i4>5</vt:i4>
      </vt:variant>
      <vt:variant>
        <vt:lpwstr/>
      </vt:variant>
      <vt:variant>
        <vt:lpwstr>_Toc128213420</vt:lpwstr>
      </vt:variant>
      <vt:variant>
        <vt:i4>1376316</vt:i4>
      </vt:variant>
      <vt:variant>
        <vt:i4>350</vt:i4>
      </vt:variant>
      <vt:variant>
        <vt:i4>0</vt:i4>
      </vt:variant>
      <vt:variant>
        <vt:i4>5</vt:i4>
      </vt:variant>
      <vt:variant>
        <vt:lpwstr/>
      </vt:variant>
      <vt:variant>
        <vt:lpwstr>_Toc128213419</vt:lpwstr>
      </vt:variant>
      <vt:variant>
        <vt:i4>1376316</vt:i4>
      </vt:variant>
      <vt:variant>
        <vt:i4>344</vt:i4>
      </vt:variant>
      <vt:variant>
        <vt:i4>0</vt:i4>
      </vt:variant>
      <vt:variant>
        <vt:i4>5</vt:i4>
      </vt:variant>
      <vt:variant>
        <vt:lpwstr/>
      </vt:variant>
      <vt:variant>
        <vt:lpwstr>_Toc128213418</vt:lpwstr>
      </vt:variant>
      <vt:variant>
        <vt:i4>1376316</vt:i4>
      </vt:variant>
      <vt:variant>
        <vt:i4>338</vt:i4>
      </vt:variant>
      <vt:variant>
        <vt:i4>0</vt:i4>
      </vt:variant>
      <vt:variant>
        <vt:i4>5</vt:i4>
      </vt:variant>
      <vt:variant>
        <vt:lpwstr/>
      </vt:variant>
      <vt:variant>
        <vt:lpwstr>_Toc128213417</vt:lpwstr>
      </vt:variant>
      <vt:variant>
        <vt:i4>1376316</vt:i4>
      </vt:variant>
      <vt:variant>
        <vt:i4>332</vt:i4>
      </vt:variant>
      <vt:variant>
        <vt:i4>0</vt:i4>
      </vt:variant>
      <vt:variant>
        <vt:i4>5</vt:i4>
      </vt:variant>
      <vt:variant>
        <vt:lpwstr/>
      </vt:variant>
      <vt:variant>
        <vt:lpwstr>_Toc128213416</vt:lpwstr>
      </vt:variant>
      <vt:variant>
        <vt:i4>1376316</vt:i4>
      </vt:variant>
      <vt:variant>
        <vt:i4>326</vt:i4>
      </vt:variant>
      <vt:variant>
        <vt:i4>0</vt:i4>
      </vt:variant>
      <vt:variant>
        <vt:i4>5</vt:i4>
      </vt:variant>
      <vt:variant>
        <vt:lpwstr/>
      </vt:variant>
      <vt:variant>
        <vt:lpwstr>_Toc128213415</vt:lpwstr>
      </vt:variant>
      <vt:variant>
        <vt:i4>1376316</vt:i4>
      </vt:variant>
      <vt:variant>
        <vt:i4>320</vt:i4>
      </vt:variant>
      <vt:variant>
        <vt:i4>0</vt:i4>
      </vt:variant>
      <vt:variant>
        <vt:i4>5</vt:i4>
      </vt:variant>
      <vt:variant>
        <vt:lpwstr/>
      </vt:variant>
      <vt:variant>
        <vt:lpwstr>_Toc128213414</vt:lpwstr>
      </vt:variant>
      <vt:variant>
        <vt:i4>1376316</vt:i4>
      </vt:variant>
      <vt:variant>
        <vt:i4>314</vt:i4>
      </vt:variant>
      <vt:variant>
        <vt:i4>0</vt:i4>
      </vt:variant>
      <vt:variant>
        <vt:i4>5</vt:i4>
      </vt:variant>
      <vt:variant>
        <vt:lpwstr/>
      </vt:variant>
      <vt:variant>
        <vt:lpwstr>_Toc128213413</vt:lpwstr>
      </vt:variant>
      <vt:variant>
        <vt:i4>1376316</vt:i4>
      </vt:variant>
      <vt:variant>
        <vt:i4>308</vt:i4>
      </vt:variant>
      <vt:variant>
        <vt:i4>0</vt:i4>
      </vt:variant>
      <vt:variant>
        <vt:i4>5</vt:i4>
      </vt:variant>
      <vt:variant>
        <vt:lpwstr/>
      </vt:variant>
      <vt:variant>
        <vt:lpwstr>_Toc128213412</vt:lpwstr>
      </vt:variant>
      <vt:variant>
        <vt:i4>1376316</vt:i4>
      </vt:variant>
      <vt:variant>
        <vt:i4>302</vt:i4>
      </vt:variant>
      <vt:variant>
        <vt:i4>0</vt:i4>
      </vt:variant>
      <vt:variant>
        <vt:i4>5</vt:i4>
      </vt:variant>
      <vt:variant>
        <vt:lpwstr/>
      </vt:variant>
      <vt:variant>
        <vt:lpwstr>_Toc128213411</vt:lpwstr>
      </vt:variant>
      <vt:variant>
        <vt:i4>1376316</vt:i4>
      </vt:variant>
      <vt:variant>
        <vt:i4>296</vt:i4>
      </vt:variant>
      <vt:variant>
        <vt:i4>0</vt:i4>
      </vt:variant>
      <vt:variant>
        <vt:i4>5</vt:i4>
      </vt:variant>
      <vt:variant>
        <vt:lpwstr/>
      </vt:variant>
      <vt:variant>
        <vt:lpwstr>_Toc128213410</vt:lpwstr>
      </vt:variant>
      <vt:variant>
        <vt:i4>1310780</vt:i4>
      </vt:variant>
      <vt:variant>
        <vt:i4>290</vt:i4>
      </vt:variant>
      <vt:variant>
        <vt:i4>0</vt:i4>
      </vt:variant>
      <vt:variant>
        <vt:i4>5</vt:i4>
      </vt:variant>
      <vt:variant>
        <vt:lpwstr/>
      </vt:variant>
      <vt:variant>
        <vt:lpwstr>_Toc128213409</vt:lpwstr>
      </vt:variant>
      <vt:variant>
        <vt:i4>1310780</vt:i4>
      </vt:variant>
      <vt:variant>
        <vt:i4>284</vt:i4>
      </vt:variant>
      <vt:variant>
        <vt:i4>0</vt:i4>
      </vt:variant>
      <vt:variant>
        <vt:i4>5</vt:i4>
      </vt:variant>
      <vt:variant>
        <vt:lpwstr/>
      </vt:variant>
      <vt:variant>
        <vt:lpwstr>_Toc128213408</vt:lpwstr>
      </vt:variant>
      <vt:variant>
        <vt:i4>1310780</vt:i4>
      </vt:variant>
      <vt:variant>
        <vt:i4>278</vt:i4>
      </vt:variant>
      <vt:variant>
        <vt:i4>0</vt:i4>
      </vt:variant>
      <vt:variant>
        <vt:i4>5</vt:i4>
      </vt:variant>
      <vt:variant>
        <vt:lpwstr/>
      </vt:variant>
      <vt:variant>
        <vt:lpwstr>_Toc128213407</vt:lpwstr>
      </vt:variant>
      <vt:variant>
        <vt:i4>1310780</vt:i4>
      </vt:variant>
      <vt:variant>
        <vt:i4>272</vt:i4>
      </vt:variant>
      <vt:variant>
        <vt:i4>0</vt:i4>
      </vt:variant>
      <vt:variant>
        <vt:i4>5</vt:i4>
      </vt:variant>
      <vt:variant>
        <vt:lpwstr/>
      </vt:variant>
      <vt:variant>
        <vt:lpwstr>_Toc128213406</vt:lpwstr>
      </vt:variant>
      <vt:variant>
        <vt:i4>1310780</vt:i4>
      </vt:variant>
      <vt:variant>
        <vt:i4>266</vt:i4>
      </vt:variant>
      <vt:variant>
        <vt:i4>0</vt:i4>
      </vt:variant>
      <vt:variant>
        <vt:i4>5</vt:i4>
      </vt:variant>
      <vt:variant>
        <vt:lpwstr/>
      </vt:variant>
      <vt:variant>
        <vt:lpwstr>_Toc128213405</vt:lpwstr>
      </vt:variant>
      <vt:variant>
        <vt:i4>1310780</vt:i4>
      </vt:variant>
      <vt:variant>
        <vt:i4>260</vt:i4>
      </vt:variant>
      <vt:variant>
        <vt:i4>0</vt:i4>
      </vt:variant>
      <vt:variant>
        <vt:i4>5</vt:i4>
      </vt:variant>
      <vt:variant>
        <vt:lpwstr/>
      </vt:variant>
      <vt:variant>
        <vt:lpwstr>_Toc128213404</vt:lpwstr>
      </vt:variant>
      <vt:variant>
        <vt:i4>1310780</vt:i4>
      </vt:variant>
      <vt:variant>
        <vt:i4>254</vt:i4>
      </vt:variant>
      <vt:variant>
        <vt:i4>0</vt:i4>
      </vt:variant>
      <vt:variant>
        <vt:i4>5</vt:i4>
      </vt:variant>
      <vt:variant>
        <vt:lpwstr/>
      </vt:variant>
      <vt:variant>
        <vt:lpwstr>_Toc128213403</vt:lpwstr>
      </vt:variant>
      <vt:variant>
        <vt:i4>1310780</vt:i4>
      </vt:variant>
      <vt:variant>
        <vt:i4>248</vt:i4>
      </vt:variant>
      <vt:variant>
        <vt:i4>0</vt:i4>
      </vt:variant>
      <vt:variant>
        <vt:i4>5</vt:i4>
      </vt:variant>
      <vt:variant>
        <vt:lpwstr/>
      </vt:variant>
      <vt:variant>
        <vt:lpwstr>_Toc128213402</vt:lpwstr>
      </vt:variant>
      <vt:variant>
        <vt:i4>1310780</vt:i4>
      </vt:variant>
      <vt:variant>
        <vt:i4>242</vt:i4>
      </vt:variant>
      <vt:variant>
        <vt:i4>0</vt:i4>
      </vt:variant>
      <vt:variant>
        <vt:i4>5</vt:i4>
      </vt:variant>
      <vt:variant>
        <vt:lpwstr/>
      </vt:variant>
      <vt:variant>
        <vt:lpwstr>_Toc128213401</vt:lpwstr>
      </vt:variant>
      <vt:variant>
        <vt:i4>1310780</vt:i4>
      </vt:variant>
      <vt:variant>
        <vt:i4>236</vt:i4>
      </vt:variant>
      <vt:variant>
        <vt:i4>0</vt:i4>
      </vt:variant>
      <vt:variant>
        <vt:i4>5</vt:i4>
      </vt:variant>
      <vt:variant>
        <vt:lpwstr/>
      </vt:variant>
      <vt:variant>
        <vt:lpwstr>_Toc128213400</vt:lpwstr>
      </vt:variant>
      <vt:variant>
        <vt:i4>1900603</vt:i4>
      </vt:variant>
      <vt:variant>
        <vt:i4>230</vt:i4>
      </vt:variant>
      <vt:variant>
        <vt:i4>0</vt:i4>
      </vt:variant>
      <vt:variant>
        <vt:i4>5</vt:i4>
      </vt:variant>
      <vt:variant>
        <vt:lpwstr/>
      </vt:variant>
      <vt:variant>
        <vt:lpwstr>_Toc128213399</vt:lpwstr>
      </vt:variant>
      <vt:variant>
        <vt:i4>1900603</vt:i4>
      </vt:variant>
      <vt:variant>
        <vt:i4>224</vt:i4>
      </vt:variant>
      <vt:variant>
        <vt:i4>0</vt:i4>
      </vt:variant>
      <vt:variant>
        <vt:i4>5</vt:i4>
      </vt:variant>
      <vt:variant>
        <vt:lpwstr/>
      </vt:variant>
      <vt:variant>
        <vt:lpwstr>_Toc128213398</vt:lpwstr>
      </vt:variant>
      <vt:variant>
        <vt:i4>1900603</vt:i4>
      </vt:variant>
      <vt:variant>
        <vt:i4>218</vt:i4>
      </vt:variant>
      <vt:variant>
        <vt:i4>0</vt:i4>
      </vt:variant>
      <vt:variant>
        <vt:i4>5</vt:i4>
      </vt:variant>
      <vt:variant>
        <vt:lpwstr/>
      </vt:variant>
      <vt:variant>
        <vt:lpwstr>_Toc128213397</vt:lpwstr>
      </vt:variant>
      <vt:variant>
        <vt:i4>1900603</vt:i4>
      </vt:variant>
      <vt:variant>
        <vt:i4>212</vt:i4>
      </vt:variant>
      <vt:variant>
        <vt:i4>0</vt:i4>
      </vt:variant>
      <vt:variant>
        <vt:i4>5</vt:i4>
      </vt:variant>
      <vt:variant>
        <vt:lpwstr/>
      </vt:variant>
      <vt:variant>
        <vt:lpwstr>_Toc128213396</vt:lpwstr>
      </vt:variant>
      <vt:variant>
        <vt:i4>1900603</vt:i4>
      </vt:variant>
      <vt:variant>
        <vt:i4>206</vt:i4>
      </vt:variant>
      <vt:variant>
        <vt:i4>0</vt:i4>
      </vt:variant>
      <vt:variant>
        <vt:i4>5</vt:i4>
      </vt:variant>
      <vt:variant>
        <vt:lpwstr/>
      </vt:variant>
      <vt:variant>
        <vt:lpwstr>_Toc128213395</vt:lpwstr>
      </vt:variant>
      <vt:variant>
        <vt:i4>1900603</vt:i4>
      </vt:variant>
      <vt:variant>
        <vt:i4>200</vt:i4>
      </vt:variant>
      <vt:variant>
        <vt:i4>0</vt:i4>
      </vt:variant>
      <vt:variant>
        <vt:i4>5</vt:i4>
      </vt:variant>
      <vt:variant>
        <vt:lpwstr/>
      </vt:variant>
      <vt:variant>
        <vt:lpwstr>_Toc128213394</vt:lpwstr>
      </vt:variant>
      <vt:variant>
        <vt:i4>1900603</vt:i4>
      </vt:variant>
      <vt:variant>
        <vt:i4>194</vt:i4>
      </vt:variant>
      <vt:variant>
        <vt:i4>0</vt:i4>
      </vt:variant>
      <vt:variant>
        <vt:i4>5</vt:i4>
      </vt:variant>
      <vt:variant>
        <vt:lpwstr/>
      </vt:variant>
      <vt:variant>
        <vt:lpwstr>_Toc128213393</vt:lpwstr>
      </vt:variant>
      <vt:variant>
        <vt:i4>1900603</vt:i4>
      </vt:variant>
      <vt:variant>
        <vt:i4>188</vt:i4>
      </vt:variant>
      <vt:variant>
        <vt:i4>0</vt:i4>
      </vt:variant>
      <vt:variant>
        <vt:i4>5</vt:i4>
      </vt:variant>
      <vt:variant>
        <vt:lpwstr/>
      </vt:variant>
      <vt:variant>
        <vt:lpwstr>_Toc128213392</vt:lpwstr>
      </vt:variant>
      <vt:variant>
        <vt:i4>1900603</vt:i4>
      </vt:variant>
      <vt:variant>
        <vt:i4>182</vt:i4>
      </vt:variant>
      <vt:variant>
        <vt:i4>0</vt:i4>
      </vt:variant>
      <vt:variant>
        <vt:i4>5</vt:i4>
      </vt:variant>
      <vt:variant>
        <vt:lpwstr/>
      </vt:variant>
      <vt:variant>
        <vt:lpwstr>_Toc128213391</vt:lpwstr>
      </vt:variant>
      <vt:variant>
        <vt:i4>1900603</vt:i4>
      </vt:variant>
      <vt:variant>
        <vt:i4>176</vt:i4>
      </vt:variant>
      <vt:variant>
        <vt:i4>0</vt:i4>
      </vt:variant>
      <vt:variant>
        <vt:i4>5</vt:i4>
      </vt:variant>
      <vt:variant>
        <vt:lpwstr/>
      </vt:variant>
      <vt:variant>
        <vt:lpwstr>_Toc128213390</vt:lpwstr>
      </vt:variant>
      <vt:variant>
        <vt:i4>1835067</vt:i4>
      </vt:variant>
      <vt:variant>
        <vt:i4>170</vt:i4>
      </vt:variant>
      <vt:variant>
        <vt:i4>0</vt:i4>
      </vt:variant>
      <vt:variant>
        <vt:i4>5</vt:i4>
      </vt:variant>
      <vt:variant>
        <vt:lpwstr/>
      </vt:variant>
      <vt:variant>
        <vt:lpwstr>_Toc128213389</vt:lpwstr>
      </vt:variant>
      <vt:variant>
        <vt:i4>1835067</vt:i4>
      </vt:variant>
      <vt:variant>
        <vt:i4>164</vt:i4>
      </vt:variant>
      <vt:variant>
        <vt:i4>0</vt:i4>
      </vt:variant>
      <vt:variant>
        <vt:i4>5</vt:i4>
      </vt:variant>
      <vt:variant>
        <vt:lpwstr/>
      </vt:variant>
      <vt:variant>
        <vt:lpwstr>_Toc128213388</vt:lpwstr>
      </vt:variant>
      <vt:variant>
        <vt:i4>1835067</vt:i4>
      </vt:variant>
      <vt:variant>
        <vt:i4>158</vt:i4>
      </vt:variant>
      <vt:variant>
        <vt:i4>0</vt:i4>
      </vt:variant>
      <vt:variant>
        <vt:i4>5</vt:i4>
      </vt:variant>
      <vt:variant>
        <vt:lpwstr/>
      </vt:variant>
      <vt:variant>
        <vt:lpwstr>_Toc128213387</vt:lpwstr>
      </vt:variant>
      <vt:variant>
        <vt:i4>1835067</vt:i4>
      </vt:variant>
      <vt:variant>
        <vt:i4>152</vt:i4>
      </vt:variant>
      <vt:variant>
        <vt:i4>0</vt:i4>
      </vt:variant>
      <vt:variant>
        <vt:i4>5</vt:i4>
      </vt:variant>
      <vt:variant>
        <vt:lpwstr/>
      </vt:variant>
      <vt:variant>
        <vt:lpwstr>_Toc128213386</vt:lpwstr>
      </vt:variant>
      <vt:variant>
        <vt:i4>1835067</vt:i4>
      </vt:variant>
      <vt:variant>
        <vt:i4>146</vt:i4>
      </vt:variant>
      <vt:variant>
        <vt:i4>0</vt:i4>
      </vt:variant>
      <vt:variant>
        <vt:i4>5</vt:i4>
      </vt:variant>
      <vt:variant>
        <vt:lpwstr/>
      </vt:variant>
      <vt:variant>
        <vt:lpwstr>_Toc128213385</vt:lpwstr>
      </vt:variant>
      <vt:variant>
        <vt:i4>1835067</vt:i4>
      </vt:variant>
      <vt:variant>
        <vt:i4>140</vt:i4>
      </vt:variant>
      <vt:variant>
        <vt:i4>0</vt:i4>
      </vt:variant>
      <vt:variant>
        <vt:i4>5</vt:i4>
      </vt:variant>
      <vt:variant>
        <vt:lpwstr/>
      </vt:variant>
      <vt:variant>
        <vt:lpwstr>_Toc128213384</vt:lpwstr>
      </vt:variant>
      <vt:variant>
        <vt:i4>1835067</vt:i4>
      </vt:variant>
      <vt:variant>
        <vt:i4>134</vt:i4>
      </vt:variant>
      <vt:variant>
        <vt:i4>0</vt:i4>
      </vt:variant>
      <vt:variant>
        <vt:i4>5</vt:i4>
      </vt:variant>
      <vt:variant>
        <vt:lpwstr/>
      </vt:variant>
      <vt:variant>
        <vt:lpwstr>_Toc128213383</vt:lpwstr>
      </vt:variant>
      <vt:variant>
        <vt:i4>1835067</vt:i4>
      </vt:variant>
      <vt:variant>
        <vt:i4>128</vt:i4>
      </vt:variant>
      <vt:variant>
        <vt:i4>0</vt:i4>
      </vt:variant>
      <vt:variant>
        <vt:i4>5</vt:i4>
      </vt:variant>
      <vt:variant>
        <vt:lpwstr/>
      </vt:variant>
      <vt:variant>
        <vt:lpwstr>_Toc128213382</vt:lpwstr>
      </vt:variant>
      <vt:variant>
        <vt:i4>1835067</vt:i4>
      </vt:variant>
      <vt:variant>
        <vt:i4>122</vt:i4>
      </vt:variant>
      <vt:variant>
        <vt:i4>0</vt:i4>
      </vt:variant>
      <vt:variant>
        <vt:i4>5</vt:i4>
      </vt:variant>
      <vt:variant>
        <vt:lpwstr/>
      </vt:variant>
      <vt:variant>
        <vt:lpwstr>_Toc128213381</vt:lpwstr>
      </vt:variant>
      <vt:variant>
        <vt:i4>1835067</vt:i4>
      </vt:variant>
      <vt:variant>
        <vt:i4>116</vt:i4>
      </vt:variant>
      <vt:variant>
        <vt:i4>0</vt:i4>
      </vt:variant>
      <vt:variant>
        <vt:i4>5</vt:i4>
      </vt:variant>
      <vt:variant>
        <vt:lpwstr/>
      </vt:variant>
      <vt:variant>
        <vt:lpwstr>_Toc128213380</vt:lpwstr>
      </vt:variant>
      <vt:variant>
        <vt:i4>1245243</vt:i4>
      </vt:variant>
      <vt:variant>
        <vt:i4>110</vt:i4>
      </vt:variant>
      <vt:variant>
        <vt:i4>0</vt:i4>
      </vt:variant>
      <vt:variant>
        <vt:i4>5</vt:i4>
      </vt:variant>
      <vt:variant>
        <vt:lpwstr/>
      </vt:variant>
      <vt:variant>
        <vt:lpwstr>_Toc128213379</vt:lpwstr>
      </vt:variant>
      <vt:variant>
        <vt:i4>1245243</vt:i4>
      </vt:variant>
      <vt:variant>
        <vt:i4>104</vt:i4>
      </vt:variant>
      <vt:variant>
        <vt:i4>0</vt:i4>
      </vt:variant>
      <vt:variant>
        <vt:i4>5</vt:i4>
      </vt:variant>
      <vt:variant>
        <vt:lpwstr/>
      </vt:variant>
      <vt:variant>
        <vt:lpwstr>_Toc128213378</vt:lpwstr>
      </vt:variant>
      <vt:variant>
        <vt:i4>1245243</vt:i4>
      </vt:variant>
      <vt:variant>
        <vt:i4>98</vt:i4>
      </vt:variant>
      <vt:variant>
        <vt:i4>0</vt:i4>
      </vt:variant>
      <vt:variant>
        <vt:i4>5</vt:i4>
      </vt:variant>
      <vt:variant>
        <vt:lpwstr/>
      </vt:variant>
      <vt:variant>
        <vt:lpwstr>_Toc128213377</vt:lpwstr>
      </vt:variant>
      <vt:variant>
        <vt:i4>1245243</vt:i4>
      </vt:variant>
      <vt:variant>
        <vt:i4>92</vt:i4>
      </vt:variant>
      <vt:variant>
        <vt:i4>0</vt:i4>
      </vt:variant>
      <vt:variant>
        <vt:i4>5</vt:i4>
      </vt:variant>
      <vt:variant>
        <vt:lpwstr/>
      </vt:variant>
      <vt:variant>
        <vt:lpwstr>_Toc128213376</vt:lpwstr>
      </vt:variant>
      <vt:variant>
        <vt:i4>1245243</vt:i4>
      </vt:variant>
      <vt:variant>
        <vt:i4>86</vt:i4>
      </vt:variant>
      <vt:variant>
        <vt:i4>0</vt:i4>
      </vt:variant>
      <vt:variant>
        <vt:i4>5</vt:i4>
      </vt:variant>
      <vt:variant>
        <vt:lpwstr/>
      </vt:variant>
      <vt:variant>
        <vt:lpwstr>_Toc128213375</vt:lpwstr>
      </vt:variant>
      <vt:variant>
        <vt:i4>1245243</vt:i4>
      </vt:variant>
      <vt:variant>
        <vt:i4>80</vt:i4>
      </vt:variant>
      <vt:variant>
        <vt:i4>0</vt:i4>
      </vt:variant>
      <vt:variant>
        <vt:i4>5</vt:i4>
      </vt:variant>
      <vt:variant>
        <vt:lpwstr/>
      </vt:variant>
      <vt:variant>
        <vt:lpwstr>_Toc128213374</vt:lpwstr>
      </vt:variant>
      <vt:variant>
        <vt:i4>1245243</vt:i4>
      </vt:variant>
      <vt:variant>
        <vt:i4>74</vt:i4>
      </vt:variant>
      <vt:variant>
        <vt:i4>0</vt:i4>
      </vt:variant>
      <vt:variant>
        <vt:i4>5</vt:i4>
      </vt:variant>
      <vt:variant>
        <vt:lpwstr/>
      </vt:variant>
      <vt:variant>
        <vt:lpwstr>_Toc128213373</vt:lpwstr>
      </vt:variant>
      <vt:variant>
        <vt:i4>1245243</vt:i4>
      </vt:variant>
      <vt:variant>
        <vt:i4>68</vt:i4>
      </vt:variant>
      <vt:variant>
        <vt:i4>0</vt:i4>
      </vt:variant>
      <vt:variant>
        <vt:i4>5</vt:i4>
      </vt:variant>
      <vt:variant>
        <vt:lpwstr/>
      </vt:variant>
      <vt:variant>
        <vt:lpwstr>_Toc128213372</vt:lpwstr>
      </vt:variant>
      <vt:variant>
        <vt:i4>1245243</vt:i4>
      </vt:variant>
      <vt:variant>
        <vt:i4>62</vt:i4>
      </vt:variant>
      <vt:variant>
        <vt:i4>0</vt:i4>
      </vt:variant>
      <vt:variant>
        <vt:i4>5</vt:i4>
      </vt:variant>
      <vt:variant>
        <vt:lpwstr/>
      </vt:variant>
      <vt:variant>
        <vt:lpwstr>_Toc128213371</vt:lpwstr>
      </vt:variant>
      <vt:variant>
        <vt:i4>1245243</vt:i4>
      </vt:variant>
      <vt:variant>
        <vt:i4>56</vt:i4>
      </vt:variant>
      <vt:variant>
        <vt:i4>0</vt:i4>
      </vt:variant>
      <vt:variant>
        <vt:i4>5</vt:i4>
      </vt:variant>
      <vt:variant>
        <vt:lpwstr/>
      </vt:variant>
      <vt:variant>
        <vt:lpwstr>_Toc128213370</vt:lpwstr>
      </vt:variant>
      <vt:variant>
        <vt:i4>1179707</vt:i4>
      </vt:variant>
      <vt:variant>
        <vt:i4>50</vt:i4>
      </vt:variant>
      <vt:variant>
        <vt:i4>0</vt:i4>
      </vt:variant>
      <vt:variant>
        <vt:i4>5</vt:i4>
      </vt:variant>
      <vt:variant>
        <vt:lpwstr/>
      </vt:variant>
      <vt:variant>
        <vt:lpwstr>_Toc128213369</vt:lpwstr>
      </vt:variant>
      <vt:variant>
        <vt:i4>1179707</vt:i4>
      </vt:variant>
      <vt:variant>
        <vt:i4>44</vt:i4>
      </vt:variant>
      <vt:variant>
        <vt:i4>0</vt:i4>
      </vt:variant>
      <vt:variant>
        <vt:i4>5</vt:i4>
      </vt:variant>
      <vt:variant>
        <vt:lpwstr/>
      </vt:variant>
      <vt:variant>
        <vt:lpwstr>_Toc128213368</vt:lpwstr>
      </vt:variant>
      <vt:variant>
        <vt:i4>1179707</vt:i4>
      </vt:variant>
      <vt:variant>
        <vt:i4>38</vt:i4>
      </vt:variant>
      <vt:variant>
        <vt:i4>0</vt:i4>
      </vt:variant>
      <vt:variant>
        <vt:i4>5</vt:i4>
      </vt:variant>
      <vt:variant>
        <vt:lpwstr/>
      </vt:variant>
      <vt:variant>
        <vt:lpwstr>_Toc128213367</vt:lpwstr>
      </vt:variant>
      <vt:variant>
        <vt:i4>1179707</vt:i4>
      </vt:variant>
      <vt:variant>
        <vt:i4>32</vt:i4>
      </vt:variant>
      <vt:variant>
        <vt:i4>0</vt:i4>
      </vt:variant>
      <vt:variant>
        <vt:i4>5</vt:i4>
      </vt:variant>
      <vt:variant>
        <vt:lpwstr/>
      </vt:variant>
      <vt:variant>
        <vt:lpwstr>_Toc128213366</vt:lpwstr>
      </vt:variant>
      <vt:variant>
        <vt:i4>1179707</vt:i4>
      </vt:variant>
      <vt:variant>
        <vt:i4>26</vt:i4>
      </vt:variant>
      <vt:variant>
        <vt:i4>0</vt:i4>
      </vt:variant>
      <vt:variant>
        <vt:i4>5</vt:i4>
      </vt:variant>
      <vt:variant>
        <vt:lpwstr/>
      </vt:variant>
      <vt:variant>
        <vt:lpwstr>_Toc128213365</vt:lpwstr>
      </vt:variant>
      <vt:variant>
        <vt:i4>1179707</vt:i4>
      </vt:variant>
      <vt:variant>
        <vt:i4>20</vt:i4>
      </vt:variant>
      <vt:variant>
        <vt:i4>0</vt:i4>
      </vt:variant>
      <vt:variant>
        <vt:i4>5</vt:i4>
      </vt:variant>
      <vt:variant>
        <vt:lpwstr/>
      </vt:variant>
      <vt:variant>
        <vt:lpwstr>_Toc128213364</vt:lpwstr>
      </vt:variant>
      <vt:variant>
        <vt:i4>1179707</vt:i4>
      </vt:variant>
      <vt:variant>
        <vt:i4>14</vt:i4>
      </vt:variant>
      <vt:variant>
        <vt:i4>0</vt:i4>
      </vt:variant>
      <vt:variant>
        <vt:i4>5</vt:i4>
      </vt:variant>
      <vt:variant>
        <vt:lpwstr/>
      </vt:variant>
      <vt:variant>
        <vt:lpwstr>_Toc128213363</vt:lpwstr>
      </vt:variant>
      <vt:variant>
        <vt:i4>1179707</vt:i4>
      </vt:variant>
      <vt:variant>
        <vt:i4>8</vt:i4>
      </vt:variant>
      <vt:variant>
        <vt:i4>0</vt:i4>
      </vt:variant>
      <vt:variant>
        <vt:i4>5</vt:i4>
      </vt:variant>
      <vt:variant>
        <vt:lpwstr/>
      </vt:variant>
      <vt:variant>
        <vt:lpwstr>_Toc128213362</vt:lpwstr>
      </vt:variant>
      <vt:variant>
        <vt:i4>1179707</vt:i4>
      </vt:variant>
      <vt:variant>
        <vt:i4>2</vt:i4>
      </vt:variant>
      <vt:variant>
        <vt:i4>0</vt:i4>
      </vt:variant>
      <vt:variant>
        <vt:i4>5</vt:i4>
      </vt:variant>
      <vt:variant>
        <vt:lpwstr/>
      </vt:variant>
      <vt:variant>
        <vt:lpwstr>_Toc128213361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PAMIR AOD</dc:title>
  <dc:creator>Harpreet Singh</dc:creator>
  <cp:lastModifiedBy>AJOGLEKA</cp:lastModifiedBy>
  <cp:revision>34</cp:revision>
  <cp:lastPrinted>2001-05-10T08:56:00Z</cp:lastPrinted>
  <dcterms:created xsi:type="dcterms:W3CDTF">2016-07-26T07:57:00Z</dcterms:created>
  <dcterms:modified xsi:type="dcterms:W3CDTF">2016-12-14T07:53:00Z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&lt;Custom.Approver&gt;</vt:lpwstr>
  </property>
  <property fmtid="{D5CDD505-2E9C-101B-9397-08002B2CF9AE}" pid="3" name="Client">
    <vt:lpwstr>Lloyd's Register</vt:lpwstr>
  </property>
  <property fmtid="{D5CDD505-2E9C-101B-9397-08002B2CF9AE}" pid="4" name="Disposition">
    <vt:lpwstr>&lt;Custom.n.n&gt;</vt:lpwstr>
  </property>
  <property fmtid="{D5CDD505-2E9C-101B-9397-08002B2CF9AE}" pid="5" name="Project">
    <vt:lpwstr>Lloyd's Register AM</vt:lpwstr>
  </property>
  <property fmtid="{D5CDD505-2E9C-101B-9397-08002B2CF9AE}" pid="6" name="Application">
    <vt:lpwstr>&lt;App Name&gt;</vt:lpwstr>
  </property>
  <property fmtid="{D5CDD505-2E9C-101B-9397-08002B2CF9AE}" pid="7" name="ContentTypeId">
    <vt:lpwstr>0x0101003B5CE1DEF406254197D0681E0B693039</vt:lpwstr>
  </property>
</Properties>
</file>